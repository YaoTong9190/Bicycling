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2CA4BA" w14:textId="77777777" w:rsidR="00621101" w:rsidRDefault="00621101" w:rsidP="00621101">
      <w:pPr>
        <w:jc w:val="center"/>
        <w:rPr>
          <w:rFonts w:ascii="Arial" w:hAnsi="Arial" w:cs="Arial"/>
          <w:b/>
          <w:sz w:val="32"/>
          <w:szCs w:val="32"/>
          <w:lang w:val="en-GB"/>
        </w:rPr>
      </w:pPr>
    </w:p>
    <w:p w14:paraId="37B857D3" w14:textId="77777777" w:rsidR="00621101" w:rsidRDefault="00621101" w:rsidP="00621101">
      <w:pPr>
        <w:jc w:val="center"/>
        <w:rPr>
          <w:rFonts w:ascii="Arial" w:hAnsi="Arial" w:cs="Arial"/>
          <w:b/>
          <w:sz w:val="32"/>
          <w:szCs w:val="32"/>
          <w:lang w:val="en-GB"/>
        </w:rPr>
      </w:pPr>
    </w:p>
    <w:p w14:paraId="6C76C598" w14:textId="77777777" w:rsidR="00621101" w:rsidRPr="008048CD" w:rsidRDefault="00621101" w:rsidP="00621101">
      <w:pPr>
        <w:jc w:val="center"/>
        <w:rPr>
          <w:rFonts w:ascii="Arial" w:hAnsi="Arial" w:cs="Arial"/>
          <w:b/>
          <w:sz w:val="36"/>
          <w:szCs w:val="36"/>
          <w:lang w:val="en-GB"/>
        </w:rPr>
      </w:pPr>
      <w:r w:rsidRPr="008048CD">
        <w:rPr>
          <w:rFonts w:ascii="Arial" w:hAnsi="Arial" w:cs="Arial"/>
          <w:b/>
          <w:sz w:val="36"/>
          <w:szCs w:val="36"/>
          <w:lang w:val="en-GB"/>
        </w:rPr>
        <w:t>Report on Edinburgh</w:t>
      </w:r>
    </w:p>
    <w:p w14:paraId="729B5313" w14:textId="6B5EB0E9" w:rsidR="00621101" w:rsidRPr="008048CD" w:rsidRDefault="00621101" w:rsidP="00621101">
      <w:pPr>
        <w:jc w:val="center"/>
        <w:rPr>
          <w:rFonts w:ascii="Arial" w:hAnsi="Arial" w:cs="Arial"/>
          <w:b/>
          <w:sz w:val="36"/>
          <w:szCs w:val="36"/>
          <w:lang w:val="en-GB"/>
        </w:rPr>
      </w:pPr>
      <w:r w:rsidRPr="008048CD">
        <w:rPr>
          <w:rFonts w:ascii="Arial" w:hAnsi="Arial" w:cs="Arial"/>
          <w:b/>
          <w:sz w:val="36"/>
          <w:szCs w:val="36"/>
          <w:lang w:val="en-GB"/>
        </w:rPr>
        <w:t>Bike Count Data</w:t>
      </w:r>
    </w:p>
    <w:p w14:paraId="7ABF2AC1" w14:textId="77777777" w:rsidR="00621101" w:rsidRPr="00621101" w:rsidRDefault="00621101" w:rsidP="00621101">
      <w:pPr>
        <w:jc w:val="center"/>
        <w:rPr>
          <w:rFonts w:ascii="Arial" w:hAnsi="Arial" w:cs="Arial"/>
          <w:b/>
          <w:sz w:val="32"/>
          <w:szCs w:val="32"/>
          <w:lang w:val="en-GB"/>
        </w:rPr>
      </w:pPr>
    </w:p>
    <w:p w14:paraId="558E9DBA" w14:textId="77777777" w:rsidR="00621101" w:rsidRDefault="00621101" w:rsidP="00621101">
      <w:pPr>
        <w:jc w:val="center"/>
        <w:rPr>
          <w:rFonts w:ascii="Arial" w:hAnsi="Arial" w:cs="Arial"/>
          <w:b/>
          <w:lang w:val="en-GB"/>
        </w:rPr>
      </w:pPr>
    </w:p>
    <w:p w14:paraId="5B45D3DE" w14:textId="77777777" w:rsidR="00621101" w:rsidRDefault="00621101" w:rsidP="00621101">
      <w:pPr>
        <w:jc w:val="center"/>
        <w:rPr>
          <w:rFonts w:ascii="Arial" w:hAnsi="Arial" w:cs="Arial"/>
          <w:b/>
          <w:lang w:val="en-GB"/>
        </w:rPr>
      </w:pPr>
    </w:p>
    <w:p w14:paraId="20DDC9B0" w14:textId="77777777" w:rsidR="00621101" w:rsidRDefault="00621101" w:rsidP="00621101">
      <w:pPr>
        <w:jc w:val="center"/>
        <w:rPr>
          <w:rFonts w:ascii="Arial" w:hAnsi="Arial" w:cs="Arial"/>
          <w:b/>
          <w:lang w:val="en-GB"/>
        </w:rPr>
      </w:pPr>
    </w:p>
    <w:p w14:paraId="778F16D6" w14:textId="77777777" w:rsidR="00621101" w:rsidRDefault="00621101" w:rsidP="00621101">
      <w:pPr>
        <w:jc w:val="center"/>
        <w:rPr>
          <w:rFonts w:ascii="Arial" w:hAnsi="Arial" w:cs="Arial"/>
          <w:b/>
          <w:lang w:val="en-GB"/>
        </w:rPr>
      </w:pPr>
    </w:p>
    <w:p w14:paraId="476C0EE5" w14:textId="77777777" w:rsidR="00621101" w:rsidRDefault="00621101" w:rsidP="00621101">
      <w:pPr>
        <w:jc w:val="center"/>
        <w:rPr>
          <w:rFonts w:ascii="Arial" w:hAnsi="Arial" w:cs="Arial"/>
          <w:b/>
          <w:lang w:val="en-GB"/>
        </w:rPr>
      </w:pPr>
    </w:p>
    <w:p w14:paraId="17844A79" w14:textId="77777777" w:rsidR="00621101" w:rsidRDefault="00621101" w:rsidP="00621101">
      <w:pPr>
        <w:jc w:val="center"/>
        <w:rPr>
          <w:rFonts w:ascii="Arial" w:hAnsi="Arial" w:cs="Arial"/>
          <w:b/>
          <w:lang w:val="en-GB"/>
        </w:rPr>
      </w:pPr>
    </w:p>
    <w:p w14:paraId="27E80245" w14:textId="77777777" w:rsidR="00621101" w:rsidRDefault="00621101" w:rsidP="00621101">
      <w:pPr>
        <w:jc w:val="center"/>
        <w:rPr>
          <w:rFonts w:ascii="Arial" w:hAnsi="Arial" w:cs="Arial"/>
          <w:lang w:val="en-GB"/>
        </w:rPr>
      </w:pPr>
      <w:r>
        <w:rPr>
          <w:rFonts w:ascii="Arial" w:hAnsi="Arial" w:cs="Arial"/>
          <w:lang w:val="en-GB"/>
        </w:rPr>
        <w:t xml:space="preserve">Group members: </w:t>
      </w:r>
    </w:p>
    <w:p w14:paraId="456BA6D5" w14:textId="77777777" w:rsidR="00621101" w:rsidRDefault="00621101" w:rsidP="00621101">
      <w:pPr>
        <w:jc w:val="center"/>
        <w:rPr>
          <w:rFonts w:ascii="Arial" w:hAnsi="Arial" w:cs="Arial"/>
          <w:lang w:val="en-GB"/>
        </w:rPr>
      </w:pPr>
      <w:r>
        <w:rPr>
          <w:rFonts w:ascii="Arial" w:hAnsi="Arial" w:cs="Arial"/>
          <w:lang w:val="en-GB"/>
        </w:rPr>
        <w:t xml:space="preserve">Sally Bai, </w:t>
      </w:r>
    </w:p>
    <w:p w14:paraId="76EEC2E4" w14:textId="77777777" w:rsidR="00621101" w:rsidRDefault="00621101" w:rsidP="00621101">
      <w:pPr>
        <w:jc w:val="center"/>
        <w:rPr>
          <w:rFonts w:ascii="Arial" w:hAnsi="Arial" w:cs="Arial"/>
          <w:lang w:val="en-GB"/>
        </w:rPr>
      </w:pPr>
      <w:r>
        <w:rPr>
          <w:rFonts w:ascii="Arial" w:hAnsi="Arial" w:cs="Arial"/>
          <w:lang w:val="en-GB"/>
        </w:rPr>
        <w:t xml:space="preserve">Yao Tong, </w:t>
      </w:r>
    </w:p>
    <w:p w14:paraId="5C995DD6" w14:textId="40B789C2" w:rsidR="00621101" w:rsidRPr="00621101" w:rsidRDefault="00621101" w:rsidP="00621101">
      <w:pPr>
        <w:jc w:val="center"/>
        <w:rPr>
          <w:rFonts w:ascii="Arial" w:hAnsi="Arial" w:cs="Arial"/>
          <w:lang w:val="en-GB"/>
        </w:rPr>
      </w:pPr>
      <w:r>
        <w:rPr>
          <w:rFonts w:ascii="Arial" w:hAnsi="Arial" w:cs="Arial"/>
          <w:lang w:val="en-GB"/>
        </w:rPr>
        <w:t>Xuanchen Yao</w:t>
      </w:r>
    </w:p>
    <w:p w14:paraId="02B1B868" w14:textId="77777777" w:rsidR="00621101" w:rsidRDefault="00621101" w:rsidP="00621101">
      <w:pPr>
        <w:jc w:val="center"/>
        <w:rPr>
          <w:rFonts w:ascii="Arial" w:hAnsi="Arial" w:cs="Arial"/>
          <w:b/>
          <w:lang w:val="en-GB"/>
        </w:rPr>
      </w:pPr>
    </w:p>
    <w:p w14:paraId="76FC2334" w14:textId="77777777" w:rsidR="00621101" w:rsidRDefault="00621101" w:rsidP="00621101">
      <w:pPr>
        <w:jc w:val="center"/>
        <w:rPr>
          <w:rFonts w:ascii="Arial" w:hAnsi="Arial" w:cs="Arial"/>
          <w:b/>
          <w:lang w:val="en-GB"/>
        </w:rPr>
      </w:pPr>
    </w:p>
    <w:p w14:paraId="41DF6F4A" w14:textId="77777777" w:rsidR="00621101" w:rsidRDefault="00621101" w:rsidP="00621101">
      <w:pPr>
        <w:jc w:val="center"/>
        <w:rPr>
          <w:rFonts w:ascii="Arial" w:hAnsi="Arial" w:cs="Arial"/>
          <w:b/>
          <w:lang w:val="en-GB"/>
        </w:rPr>
      </w:pPr>
    </w:p>
    <w:p w14:paraId="33BD3BEE" w14:textId="77777777" w:rsidR="00621101" w:rsidRDefault="00621101" w:rsidP="00621101">
      <w:pPr>
        <w:jc w:val="center"/>
        <w:rPr>
          <w:rFonts w:ascii="Arial" w:hAnsi="Arial" w:cs="Arial"/>
          <w:b/>
          <w:lang w:val="en-GB"/>
        </w:rPr>
      </w:pPr>
    </w:p>
    <w:p w14:paraId="7DB0EF53" w14:textId="77777777" w:rsidR="00621101" w:rsidRDefault="00621101" w:rsidP="00621101">
      <w:pPr>
        <w:jc w:val="center"/>
        <w:rPr>
          <w:rFonts w:ascii="Arial" w:hAnsi="Arial" w:cs="Arial"/>
          <w:b/>
          <w:lang w:val="en-GB"/>
        </w:rPr>
      </w:pPr>
    </w:p>
    <w:p w14:paraId="07DA4981" w14:textId="77777777" w:rsidR="00621101" w:rsidRDefault="00621101" w:rsidP="00621101">
      <w:pPr>
        <w:jc w:val="center"/>
        <w:rPr>
          <w:rFonts w:ascii="Arial" w:hAnsi="Arial" w:cs="Arial"/>
          <w:b/>
          <w:lang w:val="en-GB"/>
        </w:rPr>
      </w:pPr>
    </w:p>
    <w:p w14:paraId="4929D148" w14:textId="77777777" w:rsidR="00621101" w:rsidRDefault="00621101" w:rsidP="00621101">
      <w:pPr>
        <w:rPr>
          <w:rFonts w:ascii="Arial" w:hAnsi="Arial" w:cs="Arial"/>
          <w:b/>
          <w:lang w:val="en-GB"/>
        </w:rPr>
      </w:pPr>
    </w:p>
    <w:p w14:paraId="644EA260" w14:textId="1092F27E" w:rsidR="00621101" w:rsidRDefault="00621101" w:rsidP="00621101">
      <w:pPr>
        <w:jc w:val="center"/>
        <w:rPr>
          <w:rFonts w:ascii="Arial" w:hAnsi="Arial" w:cs="Arial"/>
          <w:b/>
          <w:lang w:val="en-GB"/>
        </w:rPr>
      </w:pPr>
      <w:r>
        <w:rPr>
          <w:rFonts w:ascii="Arial" w:hAnsi="Arial" w:cs="Arial"/>
          <w:b/>
          <w:noProof/>
          <w:lang w:val="en-GB"/>
        </w:rPr>
        <w:drawing>
          <wp:inline distT="0" distB="0" distL="0" distR="0" wp14:anchorId="706D7F8C" wp14:editId="7B194127">
            <wp:extent cx="2332160" cy="1764236"/>
            <wp:effectExtent l="0" t="0" r="5080" b="0"/>
            <wp:docPr id="40" name="图片 40" descr="edinbur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dinburgh.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52239" cy="1779425"/>
                    </a:xfrm>
                    <a:prstGeom prst="rect">
                      <a:avLst/>
                    </a:prstGeom>
                    <a:noFill/>
                    <a:ln>
                      <a:noFill/>
                    </a:ln>
                  </pic:spPr>
                </pic:pic>
              </a:graphicData>
            </a:graphic>
          </wp:inline>
        </w:drawing>
      </w:r>
    </w:p>
    <w:p w14:paraId="5E132B43" w14:textId="6D3B52D5" w:rsidR="00621101" w:rsidRDefault="00621101">
      <w:pPr>
        <w:widowControl/>
        <w:jc w:val="left"/>
        <w:rPr>
          <w:rFonts w:ascii="Arial" w:hAnsi="Arial" w:cs="Arial"/>
          <w:b/>
          <w:lang w:val="en-GB"/>
        </w:rPr>
      </w:pPr>
      <w:r>
        <w:rPr>
          <w:rFonts w:ascii="Arial" w:hAnsi="Arial" w:cs="Arial"/>
          <w:b/>
          <w:lang w:val="en-GB"/>
        </w:rPr>
        <w:br w:type="page"/>
      </w:r>
    </w:p>
    <w:p w14:paraId="35984BE6" w14:textId="77777777" w:rsidR="008048CD" w:rsidRDefault="00621101" w:rsidP="008048CD">
      <w:pPr>
        <w:widowControl/>
        <w:jc w:val="center"/>
        <w:rPr>
          <w:rFonts w:ascii="Arial" w:hAnsi="Arial" w:cs="Arial"/>
          <w:b/>
          <w:sz w:val="28"/>
          <w:szCs w:val="28"/>
          <w:lang w:val="en-GB"/>
        </w:rPr>
      </w:pPr>
      <w:r w:rsidRPr="008048CD">
        <w:rPr>
          <w:rFonts w:ascii="Arial" w:hAnsi="Arial" w:cs="Arial"/>
          <w:b/>
          <w:sz w:val="28"/>
          <w:szCs w:val="28"/>
          <w:lang w:val="en-GB"/>
        </w:rPr>
        <w:lastRenderedPageBreak/>
        <w:t>Table of Content</w:t>
      </w:r>
    </w:p>
    <w:p w14:paraId="7ADF7D60" w14:textId="77777777" w:rsidR="008048CD" w:rsidRDefault="008048CD" w:rsidP="008048CD">
      <w:pPr>
        <w:widowControl/>
        <w:rPr>
          <w:rFonts w:ascii="Arial" w:hAnsi="Arial" w:cs="Arial"/>
          <w:b/>
          <w:sz w:val="28"/>
          <w:szCs w:val="28"/>
          <w:lang w:val="en-GB"/>
        </w:rPr>
      </w:pPr>
      <w:r>
        <w:rPr>
          <w:rFonts w:ascii="Arial" w:hAnsi="Arial" w:cs="Arial"/>
          <w:b/>
          <w:sz w:val="28"/>
          <w:szCs w:val="28"/>
          <w:lang w:val="en-GB"/>
        </w:rPr>
        <w:t>Introduction</w:t>
      </w:r>
    </w:p>
    <w:p w14:paraId="495DDA9E" w14:textId="77777777" w:rsidR="008048CD" w:rsidRPr="0006545C" w:rsidRDefault="008048CD" w:rsidP="008048CD">
      <w:pPr>
        <w:pStyle w:val="ListParagraph"/>
        <w:numPr>
          <w:ilvl w:val="0"/>
          <w:numId w:val="2"/>
        </w:numPr>
        <w:ind w:firstLineChars="0"/>
        <w:rPr>
          <w:rFonts w:ascii="Arial" w:hAnsi="Arial" w:cs="Arial"/>
          <w:lang w:val="en-GB"/>
        </w:rPr>
      </w:pPr>
      <w:r w:rsidRPr="0006545C">
        <w:rPr>
          <w:rFonts w:ascii="Arial" w:hAnsi="Arial" w:cs="Arial"/>
          <w:lang w:val="en-GB"/>
        </w:rPr>
        <w:t>Project Context</w:t>
      </w:r>
    </w:p>
    <w:p w14:paraId="2C60B3B8" w14:textId="77777777" w:rsidR="008048CD" w:rsidRDefault="008048CD" w:rsidP="008048CD">
      <w:pPr>
        <w:pStyle w:val="ListParagraph"/>
        <w:numPr>
          <w:ilvl w:val="0"/>
          <w:numId w:val="2"/>
        </w:numPr>
        <w:ind w:firstLineChars="0"/>
        <w:rPr>
          <w:rFonts w:ascii="Arial" w:hAnsi="Arial" w:cs="Arial"/>
          <w:lang w:val="en-GB"/>
        </w:rPr>
      </w:pPr>
      <w:r>
        <w:rPr>
          <w:rFonts w:ascii="Arial" w:hAnsi="Arial" w:cs="Arial"/>
          <w:lang w:val="en-GB"/>
        </w:rPr>
        <w:t>Aims and Achievements</w:t>
      </w:r>
    </w:p>
    <w:p w14:paraId="4C254E7E" w14:textId="77777777" w:rsidR="008048CD" w:rsidRDefault="008048CD" w:rsidP="008048CD">
      <w:pPr>
        <w:rPr>
          <w:rFonts w:ascii="Arial" w:hAnsi="Arial" w:cs="Arial"/>
          <w:b/>
          <w:lang w:val="en-GB"/>
        </w:rPr>
      </w:pPr>
    </w:p>
    <w:p w14:paraId="3D7CA597"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Data Preparation and Processing</w:t>
      </w:r>
    </w:p>
    <w:p w14:paraId="337E0C7D" w14:textId="77777777" w:rsidR="008048CD" w:rsidRDefault="008048CD" w:rsidP="008048CD">
      <w:pPr>
        <w:pStyle w:val="ListParagraph"/>
        <w:numPr>
          <w:ilvl w:val="0"/>
          <w:numId w:val="3"/>
        </w:numPr>
        <w:ind w:firstLineChars="0"/>
        <w:rPr>
          <w:rFonts w:ascii="Arial" w:hAnsi="Arial" w:cs="Arial"/>
          <w:lang w:val="en-GB"/>
        </w:rPr>
      </w:pPr>
      <w:r>
        <w:rPr>
          <w:rFonts w:ascii="Arial" w:hAnsi="Arial" w:cs="Arial"/>
          <w:lang w:val="en-GB"/>
        </w:rPr>
        <w:t>Data Description</w:t>
      </w:r>
    </w:p>
    <w:p w14:paraId="7EC810F7" w14:textId="16D4F39B" w:rsidR="008048CD" w:rsidRDefault="008048CD" w:rsidP="008048CD">
      <w:pPr>
        <w:pStyle w:val="ListParagraph"/>
        <w:numPr>
          <w:ilvl w:val="0"/>
          <w:numId w:val="3"/>
        </w:numPr>
        <w:ind w:firstLineChars="0"/>
        <w:rPr>
          <w:rFonts w:ascii="Arial" w:hAnsi="Arial" w:cs="Arial"/>
          <w:lang w:val="en-GB"/>
        </w:rPr>
      </w:pPr>
      <w:r>
        <w:rPr>
          <w:rFonts w:ascii="Arial" w:hAnsi="Arial" w:cs="Arial"/>
          <w:lang w:val="en-GB"/>
        </w:rPr>
        <w:t>Data Preparation</w:t>
      </w:r>
    </w:p>
    <w:p w14:paraId="3E90D189" w14:textId="77777777" w:rsidR="008048CD" w:rsidRDefault="008048CD" w:rsidP="008048CD">
      <w:pPr>
        <w:rPr>
          <w:rFonts w:ascii="Arial" w:hAnsi="Arial" w:cs="Arial"/>
          <w:b/>
          <w:lang w:val="en-GB"/>
        </w:rPr>
      </w:pPr>
    </w:p>
    <w:p w14:paraId="4194CB70"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Data Analysis Methodology</w:t>
      </w:r>
    </w:p>
    <w:p w14:paraId="60728D75"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Results on Detected trends</w:t>
      </w:r>
    </w:p>
    <w:p w14:paraId="3B96CD28" w14:textId="77777777" w:rsidR="008048CD" w:rsidRPr="008048CD" w:rsidRDefault="008048CD" w:rsidP="008048CD">
      <w:pPr>
        <w:rPr>
          <w:rFonts w:ascii="Arial" w:hAnsi="Arial" w:cs="Arial"/>
          <w:b/>
          <w:sz w:val="28"/>
          <w:szCs w:val="28"/>
          <w:lang w:val="en-GB"/>
        </w:rPr>
      </w:pPr>
      <w:r w:rsidRPr="008048CD">
        <w:rPr>
          <w:rFonts w:ascii="Arial" w:hAnsi="Arial" w:cs="Arial"/>
          <w:b/>
          <w:sz w:val="28"/>
          <w:szCs w:val="28"/>
          <w:lang w:val="en-GB"/>
        </w:rPr>
        <w:t>Conclusion</w:t>
      </w:r>
    </w:p>
    <w:p w14:paraId="2D2396D3" w14:textId="77777777" w:rsidR="008048CD" w:rsidRDefault="008048CD" w:rsidP="008048CD">
      <w:pPr>
        <w:widowControl/>
        <w:rPr>
          <w:rFonts w:ascii="Arial" w:hAnsi="Arial" w:cs="Arial"/>
          <w:b/>
          <w:sz w:val="28"/>
          <w:szCs w:val="28"/>
          <w:lang w:val="en-GB"/>
        </w:rPr>
      </w:pPr>
    </w:p>
    <w:p w14:paraId="20FBE64F" w14:textId="6AD9D345" w:rsidR="00621101" w:rsidRPr="008048CD" w:rsidRDefault="00621101" w:rsidP="008048CD">
      <w:pPr>
        <w:widowControl/>
        <w:rPr>
          <w:rFonts w:ascii="Arial" w:hAnsi="Arial" w:cs="Arial"/>
          <w:b/>
          <w:sz w:val="28"/>
          <w:szCs w:val="28"/>
          <w:lang w:val="en-GB"/>
        </w:rPr>
      </w:pPr>
      <w:r w:rsidRPr="008048CD">
        <w:rPr>
          <w:rFonts w:ascii="Arial" w:hAnsi="Arial" w:cs="Arial"/>
          <w:b/>
          <w:sz w:val="28"/>
          <w:szCs w:val="28"/>
          <w:lang w:val="en-GB"/>
        </w:rPr>
        <w:br w:type="page"/>
      </w:r>
    </w:p>
    <w:p w14:paraId="7A6CE719" w14:textId="4BCEF829" w:rsidR="00B2597C" w:rsidRDefault="00600D1B" w:rsidP="00026197">
      <w:pPr>
        <w:rPr>
          <w:rFonts w:ascii="Arial" w:hAnsi="Arial" w:cs="Arial"/>
          <w:b/>
          <w:lang w:val="en-GB"/>
        </w:rPr>
      </w:pPr>
      <w:r w:rsidRPr="0006545C">
        <w:rPr>
          <w:rFonts w:ascii="Arial" w:hAnsi="Arial" w:cs="Arial"/>
          <w:b/>
          <w:lang w:val="en-GB"/>
        </w:rPr>
        <w:t xml:space="preserve">Introduction </w:t>
      </w:r>
    </w:p>
    <w:p w14:paraId="3EEA9947" w14:textId="77777777" w:rsidR="00A057F4" w:rsidRPr="0006545C" w:rsidRDefault="00A057F4" w:rsidP="00026197">
      <w:pPr>
        <w:rPr>
          <w:rFonts w:ascii="Arial" w:hAnsi="Arial" w:cs="Arial"/>
          <w:b/>
          <w:lang w:val="en-GB"/>
        </w:rPr>
      </w:pPr>
    </w:p>
    <w:p w14:paraId="4907018C" w14:textId="26356A3D" w:rsidR="00026197" w:rsidRPr="008048CD" w:rsidRDefault="00233B9C" w:rsidP="008048CD">
      <w:pPr>
        <w:pStyle w:val="ListParagraph"/>
        <w:numPr>
          <w:ilvl w:val="0"/>
          <w:numId w:val="6"/>
        </w:numPr>
        <w:ind w:firstLineChars="0"/>
        <w:rPr>
          <w:rFonts w:ascii="Arial" w:hAnsi="Arial" w:cs="Arial"/>
          <w:lang w:val="en-GB"/>
        </w:rPr>
      </w:pPr>
      <w:r w:rsidRPr="008048CD">
        <w:rPr>
          <w:rFonts w:ascii="Arial" w:hAnsi="Arial" w:cs="Arial"/>
          <w:lang w:val="en-GB"/>
        </w:rPr>
        <w:t>Project Context</w:t>
      </w:r>
    </w:p>
    <w:p w14:paraId="2CD34003" w14:textId="3C785C30" w:rsidR="003D0003" w:rsidRDefault="009531B0" w:rsidP="003D0003">
      <w:pPr>
        <w:widowControl/>
        <w:jc w:val="left"/>
        <w:rPr>
          <w:rFonts w:ascii="Arial" w:hAnsi="Arial" w:cs="Arial"/>
          <w:lang w:val="en-GB"/>
        </w:rPr>
      </w:pPr>
      <w:r w:rsidRPr="0006545C">
        <w:rPr>
          <w:rFonts w:ascii="Arial" w:hAnsi="Arial" w:cs="Arial"/>
          <w:lang w:val="en-GB"/>
        </w:rPr>
        <w:t xml:space="preserve">The City of Edinburgh Council </w:t>
      </w:r>
      <w:r w:rsidR="003D0003" w:rsidRPr="003D0003">
        <w:rPr>
          <w:rFonts w:ascii="Helvetica" w:eastAsia="Times New Roman" w:hAnsi="Helvetica" w:cs="Times New Roman"/>
          <w:color w:val="24292E"/>
          <w:kern w:val="0"/>
          <w:shd w:val="clear" w:color="auto" w:fill="FFFFFF"/>
        </w:rPr>
        <w:t>(CEC) </w:t>
      </w:r>
      <w:r w:rsidRPr="003D0003">
        <w:rPr>
          <w:rFonts w:ascii="Arial" w:hAnsi="Arial" w:cs="Arial"/>
          <w:lang w:val="en-GB"/>
        </w:rPr>
        <w:t xml:space="preserve">has </w:t>
      </w:r>
      <w:r w:rsidR="00D93064" w:rsidRPr="003D0003">
        <w:rPr>
          <w:rFonts w:ascii="Arial" w:hAnsi="Arial" w:cs="Arial"/>
          <w:lang w:val="en-GB"/>
        </w:rPr>
        <w:t>brought value to improve public transportation</w:t>
      </w:r>
      <w:r w:rsidR="0006545C" w:rsidRPr="003D0003">
        <w:rPr>
          <w:rFonts w:ascii="Arial" w:hAnsi="Arial" w:cs="Arial"/>
          <w:lang w:val="en-GB"/>
        </w:rPr>
        <w:t xml:space="preserve"> in order to achieve </w:t>
      </w:r>
      <w:bookmarkStart w:id="0" w:name="OLE_LINK7"/>
      <w:bookmarkStart w:id="1" w:name="OLE_LINK8"/>
      <w:r w:rsidR="0006545C" w:rsidRPr="003D0003">
        <w:rPr>
          <w:rFonts w:ascii="Arial" w:hAnsi="Arial" w:cs="Arial"/>
          <w:lang w:val="en-GB"/>
        </w:rPr>
        <w:t>a cycling and walking-friendly city</w:t>
      </w:r>
      <w:bookmarkEnd w:id="0"/>
      <w:bookmarkEnd w:id="1"/>
      <w:r w:rsidR="0006545C" w:rsidRPr="003D0003">
        <w:rPr>
          <w:rFonts w:ascii="Arial" w:hAnsi="Arial" w:cs="Arial"/>
          <w:lang w:val="en-GB"/>
        </w:rPr>
        <w:t xml:space="preserve">, and more importantly, to enhance </w:t>
      </w:r>
      <w:r w:rsidR="00C15E87">
        <w:rPr>
          <w:rFonts w:ascii="Arial" w:hAnsi="Arial" w:cs="Arial"/>
          <w:lang w:val="en-GB"/>
        </w:rPr>
        <w:t xml:space="preserve">people’s </w:t>
      </w:r>
      <w:r w:rsidR="0006545C" w:rsidRPr="003D0003">
        <w:rPr>
          <w:rFonts w:ascii="Arial" w:hAnsi="Arial" w:cs="Arial"/>
          <w:lang w:val="en-GB"/>
        </w:rPr>
        <w:t>live quality</w:t>
      </w:r>
      <w:r w:rsidR="00D93064" w:rsidRPr="003D0003">
        <w:rPr>
          <w:rFonts w:ascii="Arial" w:hAnsi="Arial" w:cs="Arial"/>
          <w:lang w:val="en-GB"/>
        </w:rPr>
        <w:t xml:space="preserve">. </w:t>
      </w:r>
      <w:r w:rsidR="0006545C" w:rsidRPr="003D0003">
        <w:rPr>
          <w:rFonts w:ascii="Arial" w:hAnsi="Arial" w:cs="Arial"/>
          <w:lang w:val="en-GB"/>
        </w:rPr>
        <w:t xml:space="preserve">To </w:t>
      </w:r>
      <w:r w:rsidR="00B60566" w:rsidRPr="003D0003">
        <w:rPr>
          <w:rFonts w:ascii="Arial" w:hAnsi="Arial" w:cs="Arial"/>
          <w:lang w:val="en-GB"/>
        </w:rPr>
        <w:t xml:space="preserve">approach </w:t>
      </w:r>
      <w:r w:rsidR="00C15E87">
        <w:rPr>
          <w:rFonts w:ascii="Arial" w:hAnsi="Arial" w:cs="Arial"/>
          <w:lang w:val="en-GB"/>
        </w:rPr>
        <w:t>citizen</w:t>
      </w:r>
      <w:r w:rsidR="00C15E87" w:rsidRPr="003D0003">
        <w:rPr>
          <w:rFonts w:ascii="Arial" w:hAnsi="Arial" w:cs="Arial"/>
          <w:lang w:val="en-GB"/>
        </w:rPr>
        <w:t>s</w:t>
      </w:r>
      <w:r w:rsidR="00C15E87">
        <w:rPr>
          <w:rFonts w:ascii="Arial" w:hAnsi="Arial" w:cs="Arial"/>
          <w:lang w:val="en-GB"/>
        </w:rPr>
        <w:t>’</w:t>
      </w:r>
      <w:r w:rsidR="00C15E87" w:rsidRPr="003D0003">
        <w:rPr>
          <w:rFonts w:ascii="Arial" w:hAnsi="Arial" w:cs="Arial"/>
          <w:lang w:val="en-GB"/>
        </w:rPr>
        <w:t xml:space="preserve"> </w:t>
      </w:r>
      <w:r w:rsidR="00B60566" w:rsidRPr="003D0003">
        <w:rPr>
          <w:rFonts w:ascii="Arial" w:hAnsi="Arial" w:cs="Arial"/>
          <w:lang w:val="en-GB"/>
        </w:rPr>
        <w:t>cycling behaviour, path usage and traffic density, t</w:t>
      </w:r>
      <w:r w:rsidR="0006545C" w:rsidRPr="003D0003">
        <w:rPr>
          <w:rFonts w:ascii="Arial" w:hAnsi="Arial" w:cs="Arial"/>
          <w:lang w:val="en-GB"/>
        </w:rPr>
        <w:t xml:space="preserve">he </w:t>
      </w:r>
      <w:r w:rsidR="00D93064" w:rsidRPr="003D0003">
        <w:rPr>
          <w:rFonts w:ascii="Arial" w:hAnsi="Arial" w:cs="Arial"/>
          <w:lang w:val="en-GB"/>
        </w:rPr>
        <w:t xml:space="preserve">Bike counters were installed to </w:t>
      </w:r>
      <w:r w:rsidR="0006545C" w:rsidRPr="003D0003">
        <w:rPr>
          <w:rFonts w:ascii="Arial" w:hAnsi="Arial" w:cs="Arial"/>
          <w:lang w:val="en-GB"/>
        </w:rPr>
        <w:t xml:space="preserve">record </w:t>
      </w:r>
      <w:r w:rsidR="00281DB6">
        <w:rPr>
          <w:rFonts w:ascii="Arial" w:hAnsi="Arial" w:cs="Arial" w:hint="eastAsia"/>
          <w:lang w:val="en-GB"/>
        </w:rPr>
        <w:t xml:space="preserve">hour-based </w:t>
      </w:r>
      <w:r w:rsidR="00B60566" w:rsidRPr="003D0003">
        <w:rPr>
          <w:rFonts w:ascii="Arial" w:hAnsi="Arial" w:cs="Arial"/>
          <w:lang w:val="en-GB"/>
        </w:rPr>
        <w:t xml:space="preserve">bike counts. </w:t>
      </w:r>
    </w:p>
    <w:p w14:paraId="3F4B7900" w14:textId="77777777" w:rsidR="005B2A22" w:rsidRDefault="003D0003" w:rsidP="003D0003">
      <w:pPr>
        <w:widowControl/>
        <w:jc w:val="left"/>
        <w:rPr>
          <w:rFonts w:ascii="Arial" w:hAnsi="Arial" w:cs="Arial"/>
          <w:lang w:val="en-GB"/>
        </w:rPr>
      </w:pPr>
      <w:r w:rsidRPr="003D0003">
        <w:rPr>
          <w:rFonts w:ascii="Arial" w:hAnsi="Arial" w:cs="Arial"/>
          <w:lang w:val="en-GB"/>
        </w:rPr>
        <w:t xml:space="preserve">In addition to </w:t>
      </w:r>
      <w:r>
        <w:rPr>
          <w:rFonts w:ascii="Arial" w:hAnsi="Arial" w:cs="Arial"/>
          <w:lang w:val="en-GB"/>
        </w:rPr>
        <w:t xml:space="preserve">the data collection of </w:t>
      </w:r>
      <w:bookmarkStart w:id="2" w:name="OLE_LINK1"/>
      <w:bookmarkStart w:id="3" w:name="OLE_LINK2"/>
      <w:r>
        <w:rPr>
          <w:rFonts w:ascii="Arial" w:hAnsi="Arial" w:cs="Arial"/>
          <w:lang w:val="en-GB"/>
        </w:rPr>
        <w:t>CEC cycle team</w:t>
      </w:r>
      <w:bookmarkEnd w:id="2"/>
      <w:bookmarkEnd w:id="3"/>
      <w:r>
        <w:rPr>
          <w:rFonts w:ascii="Arial" w:hAnsi="Arial" w:cs="Arial"/>
          <w:lang w:val="en-GB"/>
        </w:rPr>
        <w:t xml:space="preserve">, the organization </w:t>
      </w:r>
      <w:r w:rsidRPr="003D0003">
        <w:rPr>
          <w:rFonts w:ascii="Arial" w:hAnsi="Arial" w:cs="Arial"/>
          <w:lang w:val="en-GB"/>
        </w:rPr>
        <w:t>“Spookes”</w:t>
      </w:r>
      <w:r w:rsidR="00E203EF">
        <w:rPr>
          <w:rFonts w:ascii="Arial" w:hAnsi="Arial" w:cs="Arial"/>
          <w:lang w:val="en-GB"/>
        </w:rPr>
        <w:t xml:space="preserve"> has also installed counters for promoting cycling related projects.</w:t>
      </w:r>
    </w:p>
    <w:p w14:paraId="4D6DBA88" w14:textId="77777777" w:rsidR="00E203EF" w:rsidRDefault="00E203EF" w:rsidP="003D0003">
      <w:pPr>
        <w:widowControl/>
        <w:jc w:val="left"/>
        <w:rPr>
          <w:rFonts w:ascii="Arial" w:hAnsi="Arial" w:cs="Arial"/>
          <w:lang w:val="en-GB"/>
        </w:rPr>
      </w:pPr>
      <w:r>
        <w:rPr>
          <w:rFonts w:ascii="Arial" w:hAnsi="Arial" w:cs="Arial"/>
          <w:lang w:val="en-GB"/>
        </w:rPr>
        <w:t xml:space="preserve">Our work will contribute to previous </w:t>
      </w:r>
      <w:r w:rsidR="00A40733">
        <w:rPr>
          <w:rFonts w:ascii="Arial" w:hAnsi="Arial" w:cs="Arial"/>
          <w:lang w:val="en-GB"/>
        </w:rPr>
        <w:t>existing datasets</w:t>
      </w:r>
      <w:r w:rsidR="000206A7">
        <w:rPr>
          <w:rFonts w:ascii="Arial" w:hAnsi="Arial" w:cs="Arial"/>
          <w:lang w:val="en-GB"/>
        </w:rPr>
        <w:t xml:space="preserve"> from CEC cycle team</w:t>
      </w:r>
      <w:r w:rsidR="00A40733">
        <w:rPr>
          <w:rFonts w:ascii="Arial" w:hAnsi="Arial" w:cs="Arial"/>
          <w:lang w:val="en-GB"/>
        </w:rPr>
        <w:t xml:space="preserve"> </w:t>
      </w:r>
      <w:r w:rsidR="005216AE">
        <w:rPr>
          <w:rFonts w:ascii="Arial" w:hAnsi="Arial" w:cs="Arial"/>
          <w:lang w:val="en-GB"/>
        </w:rPr>
        <w:t xml:space="preserve">to </w:t>
      </w:r>
      <w:r w:rsidR="00874169">
        <w:rPr>
          <w:rFonts w:ascii="Arial" w:hAnsi="Arial" w:cs="Arial"/>
          <w:lang w:val="en-GB"/>
        </w:rPr>
        <w:t>give the hypothesis and compelling statistics.</w:t>
      </w:r>
    </w:p>
    <w:p w14:paraId="0599E2D4" w14:textId="77777777" w:rsidR="00A057F4" w:rsidRPr="003D0003" w:rsidRDefault="00A057F4" w:rsidP="003D0003">
      <w:pPr>
        <w:widowControl/>
        <w:jc w:val="left"/>
        <w:rPr>
          <w:rFonts w:ascii="Times New Roman" w:eastAsia="Times New Roman" w:hAnsi="Times New Roman" w:cs="Times New Roman"/>
          <w:kern w:val="0"/>
        </w:rPr>
      </w:pPr>
    </w:p>
    <w:p w14:paraId="7B9F964F" w14:textId="77777777" w:rsidR="00233B9C" w:rsidRDefault="00874169" w:rsidP="008048CD">
      <w:pPr>
        <w:pStyle w:val="ListParagraph"/>
        <w:numPr>
          <w:ilvl w:val="0"/>
          <w:numId w:val="6"/>
        </w:numPr>
        <w:ind w:firstLineChars="0"/>
        <w:rPr>
          <w:rFonts w:ascii="Arial" w:hAnsi="Arial" w:cs="Arial"/>
          <w:lang w:val="en-GB"/>
        </w:rPr>
      </w:pPr>
      <w:r>
        <w:rPr>
          <w:rFonts w:ascii="Arial" w:hAnsi="Arial" w:cs="Arial"/>
          <w:lang w:val="en-GB"/>
        </w:rPr>
        <w:t>Aims and Achievements</w:t>
      </w:r>
    </w:p>
    <w:p w14:paraId="345656DA" w14:textId="2F2CBD96" w:rsidR="0076181F" w:rsidRDefault="0076181F" w:rsidP="0076181F">
      <w:pPr>
        <w:rPr>
          <w:rFonts w:ascii="Arial" w:hAnsi="Arial" w:cs="Arial"/>
          <w:lang w:val="en-GB"/>
        </w:rPr>
      </w:pPr>
      <w:r>
        <w:rPr>
          <w:rFonts w:ascii="Arial" w:hAnsi="Arial" w:cs="Arial"/>
          <w:lang w:val="en-GB"/>
        </w:rPr>
        <w:t xml:space="preserve">The main purpose for </w:t>
      </w:r>
      <w:r w:rsidR="009E3794">
        <w:rPr>
          <w:rFonts w:ascii="Arial" w:hAnsi="Arial" w:cs="Arial"/>
          <w:lang w:val="en-GB"/>
        </w:rPr>
        <w:t>this project is to approach people’s cycling habits in Edinburgh city - how did people</w:t>
      </w:r>
      <w:r w:rsidR="009E3794" w:rsidRPr="009E3794">
        <w:rPr>
          <w:rFonts w:ascii="Arial" w:hAnsi="Arial" w:cs="Arial"/>
          <w:lang w:val="en-GB"/>
        </w:rPr>
        <w:t xml:space="preserve"> perform in diff</w:t>
      </w:r>
      <w:r w:rsidR="009E3794">
        <w:rPr>
          <w:rFonts w:ascii="Arial" w:hAnsi="Arial" w:cs="Arial"/>
          <w:lang w:val="en-GB"/>
        </w:rPr>
        <w:t>erent time periods</w:t>
      </w:r>
      <w:r w:rsidR="00281DB6">
        <w:rPr>
          <w:rFonts w:ascii="Arial" w:hAnsi="Arial" w:cs="Arial" w:hint="eastAsia"/>
          <w:lang w:val="en-GB"/>
        </w:rPr>
        <w:t xml:space="preserve"> </w:t>
      </w:r>
      <w:r w:rsidR="00C15E87">
        <w:rPr>
          <w:rFonts w:ascii="Arial" w:hAnsi="Arial" w:cs="Arial"/>
          <w:lang w:val="en-GB"/>
        </w:rPr>
        <w:t xml:space="preserve">and conditions of </w:t>
      </w:r>
      <w:r w:rsidR="00281DB6">
        <w:rPr>
          <w:rFonts w:ascii="Arial" w:hAnsi="Arial" w:cs="Arial" w:hint="eastAsia"/>
          <w:lang w:val="en-GB"/>
        </w:rPr>
        <w:t xml:space="preserve">weather </w:t>
      </w:r>
      <w:r w:rsidR="00C15E87">
        <w:rPr>
          <w:rFonts w:ascii="Arial" w:hAnsi="Arial" w:cs="Arial"/>
          <w:lang w:val="en-GB"/>
        </w:rPr>
        <w:t xml:space="preserve">or </w:t>
      </w:r>
      <w:r w:rsidR="00281DB6">
        <w:rPr>
          <w:rFonts w:ascii="Arial" w:hAnsi="Arial" w:cs="Arial" w:hint="eastAsia"/>
          <w:lang w:val="en-GB"/>
        </w:rPr>
        <w:t>places</w:t>
      </w:r>
      <w:r w:rsidR="009E3794">
        <w:rPr>
          <w:rFonts w:ascii="Arial" w:hAnsi="Arial" w:cs="Arial"/>
          <w:lang w:val="en-GB"/>
        </w:rPr>
        <w:t>.</w:t>
      </w:r>
      <w:r w:rsidR="000206A7">
        <w:rPr>
          <w:rFonts w:ascii="Arial" w:hAnsi="Arial" w:cs="Arial"/>
          <w:lang w:val="en-GB"/>
        </w:rPr>
        <w:t xml:space="preserve"> </w:t>
      </w:r>
      <w:r w:rsidR="00BF130A">
        <w:rPr>
          <w:rFonts w:ascii="Arial" w:hAnsi="Arial" w:cs="Arial"/>
          <w:lang w:val="en-GB"/>
        </w:rPr>
        <w:t>Divided</w:t>
      </w:r>
      <w:r w:rsidR="00BF130A" w:rsidRPr="009E3794">
        <w:rPr>
          <w:rFonts w:ascii="Arial" w:hAnsi="Arial" w:cs="Arial"/>
          <w:lang w:val="en-GB"/>
        </w:rPr>
        <w:t xml:space="preserve"> </w:t>
      </w:r>
      <w:r w:rsidR="009E3794" w:rsidRPr="009E3794">
        <w:rPr>
          <w:rFonts w:ascii="Arial" w:hAnsi="Arial" w:cs="Arial"/>
          <w:lang w:val="en-GB"/>
        </w:rPr>
        <w:t>into different time session along the year 2015</w:t>
      </w:r>
      <w:r w:rsidR="000206A7">
        <w:rPr>
          <w:rFonts w:ascii="Arial" w:hAnsi="Arial" w:cs="Arial"/>
          <w:lang w:val="en-GB"/>
        </w:rPr>
        <w:t xml:space="preserve"> and 2016</w:t>
      </w:r>
      <w:r w:rsidR="00BF130A">
        <w:rPr>
          <w:rFonts w:ascii="Arial" w:hAnsi="Arial" w:cs="Arial"/>
          <w:lang w:val="en-GB"/>
        </w:rPr>
        <w:t xml:space="preserve"> of full of visualization</w:t>
      </w:r>
      <w:r w:rsidR="009E3794" w:rsidRPr="009E3794">
        <w:rPr>
          <w:rFonts w:ascii="Arial" w:hAnsi="Arial" w:cs="Arial"/>
          <w:lang w:val="en-GB"/>
        </w:rPr>
        <w:t xml:space="preserve">, the datasets which provided by the city council of Edinburgh </w:t>
      </w:r>
      <w:r w:rsidR="00BF130A">
        <w:rPr>
          <w:rFonts w:ascii="Arial" w:hAnsi="Arial" w:cs="Arial"/>
          <w:lang w:val="en-GB"/>
        </w:rPr>
        <w:t xml:space="preserve">have </w:t>
      </w:r>
      <w:r w:rsidR="009E3794" w:rsidRPr="009E3794">
        <w:rPr>
          <w:rFonts w:ascii="Arial" w:hAnsi="Arial" w:cs="Arial"/>
          <w:lang w:val="en-GB"/>
        </w:rPr>
        <w:t>show</w:t>
      </w:r>
      <w:r w:rsidR="00BF130A">
        <w:rPr>
          <w:rFonts w:ascii="Arial" w:hAnsi="Arial" w:cs="Arial"/>
          <w:lang w:val="en-GB"/>
        </w:rPr>
        <w:t>n</w:t>
      </w:r>
      <w:r w:rsidR="009E3794" w:rsidRPr="009E3794">
        <w:rPr>
          <w:rFonts w:ascii="Arial" w:hAnsi="Arial" w:cs="Arial"/>
          <w:lang w:val="en-GB"/>
        </w:rPr>
        <w:t xml:space="preserve"> interesting findings.</w:t>
      </w:r>
    </w:p>
    <w:p w14:paraId="7F9E8CDC" w14:textId="77777777" w:rsidR="00BF130A" w:rsidRDefault="00BF130A" w:rsidP="0076181F">
      <w:pPr>
        <w:rPr>
          <w:rFonts w:ascii="Arial" w:hAnsi="Arial" w:cs="Arial"/>
          <w:lang w:val="en-GB"/>
        </w:rPr>
      </w:pPr>
    </w:p>
    <w:p w14:paraId="6F4EB04D" w14:textId="77777777" w:rsidR="00E92379" w:rsidRDefault="00E92379" w:rsidP="0076181F">
      <w:pPr>
        <w:rPr>
          <w:rFonts w:ascii="Arial" w:hAnsi="Arial" w:cs="Arial"/>
          <w:lang w:val="en-GB"/>
        </w:rPr>
      </w:pPr>
      <w:r>
        <w:rPr>
          <w:rFonts w:ascii="Arial" w:hAnsi="Arial" w:cs="Arial"/>
          <w:lang w:val="en-GB"/>
        </w:rPr>
        <w:t>There a</w:t>
      </w:r>
      <w:r w:rsidR="00D972FE">
        <w:rPr>
          <w:rFonts w:ascii="Arial" w:hAnsi="Arial" w:cs="Arial"/>
          <w:lang w:val="en-GB"/>
        </w:rPr>
        <w:t>re a series of questions we aim</w:t>
      </w:r>
      <w:r>
        <w:rPr>
          <w:rFonts w:ascii="Arial" w:hAnsi="Arial" w:cs="Arial"/>
          <w:lang w:val="en-GB"/>
        </w:rPr>
        <w:t xml:space="preserve"> to </w:t>
      </w:r>
      <w:r w:rsidR="00F915DB">
        <w:rPr>
          <w:rFonts w:ascii="Arial" w:hAnsi="Arial" w:cs="Arial"/>
          <w:lang w:val="en-GB"/>
        </w:rPr>
        <w:t>answer when dealing with data:</w:t>
      </w:r>
    </w:p>
    <w:p w14:paraId="38CE6246" w14:textId="77777777" w:rsidR="00F915DB" w:rsidRDefault="00F915DB" w:rsidP="0076181F">
      <w:pPr>
        <w:rPr>
          <w:rFonts w:ascii="Arial" w:hAnsi="Arial" w:cs="Arial"/>
          <w:lang w:val="en-GB"/>
        </w:rPr>
      </w:pPr>
      <w:r>
        <w:rPr>
          <w:rFonts w:ascii="Arial" w:hAnsi="Arial" w:cs="Arial"/>
          <w:lang w:val="en-GB"/>
        </w:rPr>
        <w:tab/>
        <w:t xml:space="preserve">Are there any irregular </w:t>
      </w:r>
      <w:r w:rsidR="009D7E31">
        <w:rPr>
          <w:rFonts w:ascii="Arial" w:hAnsi="Arial" w:cs="Arial"/>
          <w:lang w:val="en-GB"/>
        </w:rPr>
        <w:t>data worthy of exploring? What would be the potential cause?</w:t>
      </w:r>
    </w:p>
    <w:p w14:paraId="609CEB46" w14:textId="6DF3B4AC" w:rsidR="009D7E31" w:rsidRDefault="009D7E31" w:rsidP="0076181F">
      <w:pPr>
        <w:rPr>
          <w:rFonts w:ascii="Arial" w:hAnsi="Arial" w:cs="Arial"/>
          <w:lang w:val="en-GB"/>
        </w:rPr>
      </w:pPr>
      <w:r>
        <w:rPr>
          <w:rFonts w:ascii="Arial" w:hAnsi="Arial" w:cs="Arial"/>
          <w:lang w:val="en-GB"/>
        </w:rPr>
        <w:tab/>
      </w:r>
      <w:r w:rsidR="004377ED">
        <w:rPr>
          <w:rFonts w:ascii="Arial" w:hAnsi="Arial" w:cs="Arial"/>
          <w:lang w:val="en-GB"/>
        </w:rPr>
        <w:t xml:space="preserve">How </w:t>
      </w:r>
      <w:r w:rsidR="00BF130A">
        <w:rPr>
          <w:rFonts w:ascii="Arial" w:hAnsi="Arial" w:cs="Arial"/>
          <w:lang w:val="en-GB"/>
        </w:rPr>
        <w:t xml:space="preserve">did </w:t>
      </w:r>
      <w:r w:rsidR="004377ED">
        <w:rPr>
          <w:rFonts w:ascii="Arial" w:hAnsi="Arial" w:cs="Arial"/>
          <w:lang w:val="en-GB"/>
        </w:rPr>
        <w:t>different time periods effect</w:t>
      </w:r>
      <w:r>
        <w:rPr>
          <w:rFonts w:ascii="Arial" w:hAnsi="Arial" w:cs="Arial"/>
          <w:lang w:val="en-GB"/>
        </w:rPr>
        <w:t xml:space="preserve"> on </w:t>
      </w:r>
      <w:r w:rsidR="004377ED">
        <w:rPr>
          <w:rFonts w:ascii="Arial" w:hAnsi="Arial" w:cs="Arial"/>
          <w:lang w:val="en-GB"/>
        </w:rPr>
        <w:t xml:space="preserve">cycling </w:t>
      </w:r>
      <w:r>
        <w:rPr>
          <w:rFonts w:ascii="Arial" w:hAnsi="Arial" w:cs="Arial"/>
          <w:lang w:val="en-GB"/>
        </w:rPr>
        <w:t xml:space="preserve">traffic? Seasonality? Weekdays and weekends? </w:t>
      </w:r>
    </w:p>
    <w:p w14:paraId="7EFAC015" w14:textId="77777777" w:rsidR="00A81CF9" w:rsidRDefault="00A81CF9" w:rsidP="0076181F">
      <w:pPr>
        <w:rPr>
          <w:rFonts w:ascii="Arial" w:hAnsi="Arial" w:cs="Arial"/>
          <w:lang w:val="en-GB"/>
        </w:rPr>
      </w:pPr>
      <w:r>
        <w:rPr>
          <w:rFonts w:ascii="Arial" w:hAnsi="Arial" w:cs="Arial"/>
          <w:lang w:val="en-GB"/>
        </w:rPr>
        <w:tab/>
        <w:t xml:space="preserve">Are there </w:t>
      </w:r>
      <w:r w:rsidR="00133014">
        <w:rPr>
          <w:rFonts w:ascii="Arial" w:hAnsi="Arial" w:cs="Arial"/>
          <w:lang w:val="en-GB"/>
        </w:rPr>
        <w:t xml:space="preserve">any relationships between </w:t>
      </w:r>
      <w:r w:rsidR="00A057F4">
        <w:rPr>
          <w:rFonts w:ascii="Arial" w:hAnsi="Arial" w:cs="Arial"/>
          <w:lang w:val="en-GB"/>
        </w:rPr>
        <w:t xml:space="preserve">bike counts and </w:t>
      </w:r>
      <w:r>
        <w:rPr>
          <w:rFonts w:ascii="Arial" w:hAnsi="Arial" w:cs="Arial"/>
          <w:lang w:val="en-GB"/>
        </w:rPr>
        <w:t xml:space="preserve">variables such as weather and </w:t>
      </w:r>
      <w:r w:rsidR="005116C0">
        <w:rPr>
          <w:rFonts w:ascii="Arial" w:hAnsi="Arial" w:cs="Arial"/>
          <w:lang w:val="en-GB"/>
        </w:rPr>
        <w:t>altitude?</w:t>
      </w:r>
      <w:r>
        <w:rPr>
          <w:rFonts w:ascii="Arial" w:hAnsi="Arial" w:cs="Arial"/>
          <w:lang w:val="en-GB"/>
        </w:rPr>
        <w:t xml:space="preserve"> </w:t>
      </w:r>
    </w:p>
    <w:p w14:paraId="74A7D5CB" w14:textId="77777777" w:rsidR="004377ED" w:rsidRPr="00E92379" w:rsidRDefault="004377ED" w:rsidP="0076181F">
      <w:pPr>
        <w:rPr>
          <w:rFonts w:ascii="Arial" w:hAnsi="Arial" w:cs="Arial"/>
        </w:rPr>
      </w:pPr>
    </w:p>
    <w:p w14:paraId="65C1C9CD" w14:textId="77777777" w:rsidR="00026197" w:rsidRDefault="00026197" w:rsidP="00026197">
      <w:pPr>
        <w:rPr>
          <w:rFonts w:ascii="Arial" w:hAnsi="Arial" w:cs="Arial"/>
          <w:b/>
          <w:lang w:val="en-GB"/>
        </w:rPr>
      </w:pPr>
      <w:r w:rsidRPr="0006545C">
        <w:rPr>
          <w:rFonts w:ascii="Arial" w:hAnsi="Arial" w:cs="Arial"/>
          <w:b/>
          <w:lang w:val="en-GB"/>
        </w:rPr>
        <w:t>Data Preparation and Processing</w:t>
      </w:r>
    </w:p>
    <w:p w14:paraId="56679D74" w14:textId="77777777" w:rsidR="00A96C28" w:rsidRDefault="00A96C28" w:rsidP="00026197">
      <w:pPr>
        <w:rPr>
          <w:rFonts w:ascii="Arial" w:hAnsi="Arial" w:cs="Arial"/>
          <w:b/>
          <w:lang w:val="en-GB"/>
        </w:rPr>
      </w:pPr>
    </w:p>
    <w:p w14:paraId="60105F21" w14:textId="10D0E58C" w:rsidR="00A96C28" w:rsidRPr="008048CD" w:rsidRDefault="00A96C28" w:rsidP="008048CD">
      <w:pPr>
        <w:pStyle w:val="ListParagraph"/>
        <w:numPr>
          <w:ilvl w:val="0"/>
          <w:numId w:val="7"/>
        </w:numPr>
        <w:ind w:firstLineChars="0"/>
        <w:rPr>
          <w:rFonts w:ascii="Arial" w:hAnsi="Arial" w:cs="Arial"/>
          <w:lang w:val="en-GB"/>
        </w:rPr>
      </w:pPr>
      <w:r w:rsidRPr="008048CD">
        <w:rPr>
          <w:rFonts w:ascii="Arial" w:hAnsi="Arial" w:cs="Arial"/>
          <w:lang w:val="en-GB"/>
        </w:rPr>
        <w:t>Data Description</w:t>
      </w:r>
    </w:p>
    <w:p w14:paraId="6F1E55B8" w14:textId="509A80C5" w:rsidR="00A96C28" w:rsidRDefault="00A96C28" w:rsidP="00A96C28">
      <w:pPr>
        <w:rPr>
          <w:rFonts w:ascii="Arial" w:hAnsi="Arial" w:cs="Arial"/>
          <w:lang w:val="en-GB"/>
        </w:rPr>
      </w:pPr>
      <w:r>
        <w:rPr>
          <w:rFonts w:ascii="Arial" w:hAnsi="Arial" w:cs="Arial"/>
          <w:lang w:val="en-GB"/>
        </w:rPr>
        <w:t xml:space="preserve">The data are from 19 off-road counters and 29 on-road counters from 2004 to 2016. </w:t>
      </w:r>
      <w:r w:rsidR="000452FC">
        <w:rPr>
          <w:rFonts w:ascii="Arial" w:hAnsi="Arial" w:cs="Arial"/>
          <w:lang w:val="en-GB"/>
        </w:rPr>
        <w:t xml:space="preserve">Most of </w:t>
      </w:r>
      <w:r w:rsidR="005201DA">
        <w:rPr>
          <w:rFonts w:ascii="Arial" w:hAnsi="Arial" w:cs="Arial"/>
          <w:lang w:val="en-GB"/>
        </w:rPr>
        <w:t xml:space="preserve">the data has been collected constantly, </w:t>
      </w:r>
      <w:r w:rsidR="000452FC">
        <w:rPr>
          <w:rFonts w:ascii="Arial" w:hAnsi="Arial" w:cs="Arial"/>
          <w:lang w:val="en-GB"/>
        </w:rPr>
        <w:t xml:space="preserve">only </w:t>
      </w:r>
      <w:r w:rsidR="000452FC">
        <w:rPr>
          <w:rFonts w:ascii="Arial" w:hAnsi="Arial" w:cs="Arial" w:hint="eastAsia"/>
          <w:lang w:val="en-GB"/>
        </w:rPr>
        <w:t xml:space="preserve">the </w:t>
      </w:r>
      <w:r>
        <w:rPr>
          <w:rFonts w:ascii="Arial" w:hAnsi="Arial" w:cs="Arial"/>
          <w:lang w:val="en-GB"/>
        </w:rPr>
        <w:t xml:space="preserve">data </w:t>
      </w:r>
      <w:r w:rsidR="000452FC">
        <w:rPr>
          <w:rFonts w:ascii="Arial" w:hAnsi="Arial" w:cs="Arial"/>
          <w:lang w:val="en-GB"/>
        </w:rPr>
        <w:t xml:space="preserve">temporarily missing </w:t>
      </w:r>
      <w:r>
        <w:rPr>
          <w:rFonts w:ascii="Arial" w:hAnsi="Arial" w:cs="Arial"/>
          <w:lang w:val="en-GB"/>
        </w:rPr>
        <w:t>are due to battery fail</w:t>
      </w:r>
      <w:r w:rsidR="005201DA">
        <w:rPr>
          <w:rFonts w:ascii="Arial" w:hAnsi="Arial" w:cs="Arial"/>
          <w:lang w:val="en-GB"/>
        </w:rPr>
        <w:t xml:space="preserve">ure which also shows an irregularity in graphs. Our project chose 13 sites out of 48 </w:t>
      </w:r>
      <w:r w:rsidR="001C6FA4">
        <w:rPr>
          <w:rFonts w:ascii="Arial" w:hAnsi="Arial" w:cs="Arial" w:hint="eastAsia"/>
          <w:lang w:val="en-GB"/>
        </w:rPr>
        <w:t>owning to they share a common</w:t>
      </w:r>
      <w:r w:rsidR="00A16B93">
        <w:rPr>
          <w:rFonts w:ascii="Arial" w:hAnsi="Arial" w:cs="Arial" w:hint="eastAsia"/>
          <w:lang w:val="en-GB"/>
        </w:rPr>
        <w:t xml:space="preserve"> data collection</w:t>
      </w:r>
      <w:r w:rsidR="001C6FA4">
        <w:rPr>
          <w:rFonts w:ascii="Arial" w:hAnsi="Arial" w:cs="Arial" w:hint="eastAsia"/>
          <w:lang w:val="en-GB"/>
        </w:rPr>
        <w:t xml:space="preserve"> time </w:t>
      </w:r>
      <w:r w:rsidR="005201DA">
        <w:rPr>
          <w:rFonts w:ascii="Arial" w:hAnsi="Arial" w:cs="Arial"/>
          <w:lang w:val="en-GB"/>
        </w:rPr>
        <w:t>period between 22/03/2015 and 18/06/2016.</w:t>
      </w:r>
    </w:p>
    <w:p w14:paraId="79CB60C9" w14:textId="77777777" w:rsidR="00C30A64" w:rsidRDefault="00C30A64" w:rsidP="00A96C28">
      <w:pPr>
        <w:rPr>
          <w:rFonts w:ascii="Arial" w:hAnsi="Arial" w:cs="Arial"/>
          <w:lang w:val="en-GB"/>
        </w:rPr>
      </w:pPr>
    </w:p>
    <w:p w14:paraId="0A4D036C" w14:textId="77777777" w:rsidR="00645F4A" w:rsidRDefault="00C30A64" w:rsidP="00A96C28">
      <w:pPr>
        <w:rPr>
          <w:rFonts w:ascii="Arial" w:hAnsi="Arial" w:cs="Arial"/>
          <w:lang w:val="en-GB"/>
        </w:rPr>
      </w:pPr>
      <w:r>
        <w:rPr>
          <w:rFonts w:ascii="Arial" w:hAnsi="Arial" w:cs="Arial"/>
          <w:lang w:val="en-GB"/>
        </w:rPr>
        <w:t xml:space="preserve">There are total 5 columns, representing </w:t>
      </w:r>
    </w:p>
    <w:p w14:paraId="4788F836" w14:textId="77777777" w:rsidR="00645F4A" w:rsidRDefault="00645F4A" w:rsidP="00A96C28">
      <w:pPr>
        <w:rPr>
          <w:rFonts w:ascii="Arial" w:hAnsi="Arial" w:cs="Arial"/>
          <w:lang w:val="en-GB"/>
        </w:rPr>
      </w:pPr>
    </w:p>
    <w:p w14:paraId="6CA70F60" w14:textId="77777777" w:rsidR="00645F4A" w:rsidRDefault="00C30A64" w:rsidP="00A96C28">
      <w:pPr>
        <w:rPr>
          <w:rFonts w:ascii="Arial" w:hAnsi="Arial" w:cs="Arial"/>
          <w:lang w:val="en-GB"/>
        </w:rPr>
      </w:pPr>
      <w:bookmarkStart w:id="4" w:name="OLE_LINK9"/>
      <w:bookmarkStart w:id="5" w:name="OLE_LINK10"/>
      <w:r>
        <w:rPr>
          <w:rFonts w:ascii="Arial" w:hAnsi="Arial" w:cs="Arial"/>
          <w:lang w:val="en-GB"/>
        </w:rPr>
        <w:t>counter_id</w:t>
      </w:r>
      <w:r w:rsidR="00645F4A">
        <w:rPr>
          <w:rFonts w:ascii="Arial" w:hAnsi="Arial" w:cs="Arial"/>
          <w:lang w:val="en-GB"/>
        </w:rPr>
        <w:t>:</w:t>
      </w:r>
      <w:r w:rsidR="00645F4A" w:rsidRPr="00645F4A">
        <w:t xml:space="preserve"> </w:t>
      </w:r>
      <w:r w:rsidR="00645F4A">
        <w:rPr>
          <w:rFonts w:ascii="Arial" w:hAnsi="Arial" w:cs="Arial"/>
          <w:lang w:val="en-GB"/>
        </w:rPr>
        <w:t>the data is collected via labelled</w:t>
      </w:r>
      <w:r w:rsidR="00645F4A" w:rsidRPr="00645F4A">
        <w:rPr>
          <w:rFonts w:ascii="Arial" w:hAnsi="Arial" w:cs="Arial"/>
          <w:lang w:val="en-GB"/>
        </w:rPr>
        <w:t xml:space="preserve"> automatic counter</w:t>
      </w:r>
      <w:r w:rsidR="00645F4A">
        <w:rPr>
          <w:rFonts w:ascii="Arial" w:hAnsi="Arial" w:cs="Arial"/>
          <w:lang w:val="en-GB"/>
        </w:rPr>
        <w:t xml:space="preserve"> (1-48);</w:t>
      </w:r>
    </w:p>
    <w:p w14:paraId="6005B4F5" w14:textId="77777777" w:rsidR="00645F4A" w:rsidRDefault="00C30A64" w:rsidP="00A96C28">
      <w:pPr>
        <w:rPr>
          <w:rFonts w:ascii="Arial" w:hAnsi="Arial" w:cs="Arial"/>
          <w:lang w:val="en-GB"/>
        </w:rPr>
      </w:pPr>
      <w:r>
        <w:rPr>
          <w:rFonts w:ascii="Arial" w:hAnsi="Arial" w:cs="Arial"/>
          <w:lang w:val="en-GB"/>
        </w:rPr>
        <w:t>date</w:t>
      </w:r>
      <w:r w:rsidR="00645F4A">
        <w:rPr>
          <w:rFonts w:ascii="Arial" w:hAnsi="Arial" w:cs="Arial"/>
          <w:lang w:val="en-GB"/>
        </w:rPr>
        <w:t xml:space="preserve">: the day on which </w:t>
      </w:r>
      <w:r w:rsidR="00645F4A" w:rsidRPr="00645F4A">
        <w:rPr>
          <w:rFonts w:ascii="Arial" w:hAnsi="Arial" w:cs="Arial"/>
          <w:lang w:val="en-GB"/>
        </w:rPr>
        <w:t>the</w:t>
      </w:r>
      <w:r w:rsidR="00645F4A">
        <w:rPr>
          <w:rFonts w:ascii="Arial" w:hAnsi="Arial" w:cs="Arial"/>
          <w:lang w:val="en-GB"/>
        </w:rPr>
        <w:t xml:space="preserve"> data was collected </w:t>
      </w:r>
      <w:r w:rsidR="00645F4A" w:rsidRPr="00645F4A">
        <w:rPr>
          <w:rFonts w:ascii="Arial" w:hAnsi="Arial" w:cs="Arial"/>
          <w:lang w:val="en-GB"/>
        </w:rPr>
        <w:t>(18/03/2010)</w:t>
      </w:r>
      <w:r w:rsidR="00645F4A">
        <w:rPr>
          <w:rFonts w:ascii="Arial" w:hAnsi="Arial" w:cs="Arial"/>
          <w:lang w:val="en-GB"/>
        </w:rPr>
        <w:t>;</w:t>
      </w:r>
    </w:p>
    <w:p w14:paraId="55FC082C" w14:textId="1CF0AFE3" w:rsidR="00645F4A" w:rsidRDefault="00645F4A" w:rsidP="00A96C28">
      <w:pPr>
        <w:rPr>
          <w:rFonts w:ascii="Arial" w:hAnsi="Arial" w:cs="Arial"/>
          <w:lang w:val="en-GB"/>
        </w:rPr>
      </w:pPr>
      <w:r>
        <w:rPr>
          <w:rFonts w:ascii="Arial" w:hAnsi="Arial" w:cs="Arial"/>
          <w:lang w:val="en-GB"/>
        </w:rPr>
        <w:t xml:space="preserve">time: </w:t>
      </w:r>
      <w:r w:rsidRPr="00645F4A">
        <w:rPr>
          <w:rFonts w:ascii="Arial" w:hAnsi="Arial" w:cs="Arial"/>
          <w:lang w:val="en-GB"/>
        </w:rPr>
        <w:t xml:space="preserve">the </w:t>
      </w:r>
      <w:r w:rsidR="0025780A">
        <w:rPr>
          <w:rFonts w:ascii="Arial" w:hAnsi="Arial" w:cs="Arial" w:hint="eastAsia"/>
          <w:lang w:val="en-GB"/>
        </w:rPr>
        <w:t xml:space="preserve">hour </w:t>
      </w:r>
      <w:r w:rsidR="0025780A">
        <w:rPr>
          <w:rFonts w:ascii="Arial" w:hAnsi="Arial" w:cs="Arial"/>
          <w:lang w:val="en-GB"/>
        </w:rPr>
        <w:t xml:space="preserve">on which </w:t>
      </w:r>
      <w:r w:rsidR="0025780A" w:rsidRPr="00645F4A">
        <w:rPr>
          <w:rFonts w:ascii="Arial" w:hAnsi="Arial" w:cs="Arial"/>
          <w:lang w:val="en-GB"/>
        </w:rPr>
        <w:t>the</w:t>
      </w:r>
      <w:r w:rsidR="0025780A">
        <w:rPr>
          <w:rFonts w:ascii="Arial" w:hAnsi="Arial" w:cs="Arial"/>
          <w:lang w:val="en-GB"/>
        </w:rPr>
        <w:t xml:space="preserve"> data was collected</w:t>
      </w:r>
      <w:r>
        <w:rPr>
          <w:rFonts w:ascii="Arial" w:hAnsi="Arial" w:cs="Arial"/>
          <w:lang w:val="en-GB"/>
        </w:rPr>
        <w:t xml:space="preserve"> (0~23);</w:t>
      </w:r>
    </w:p>
    <w:p w14:paraId="40D272C6" w14:textId="77777777" w:rsidR="00645F4A" w:rsidRDefault="00C30A64" w:rsidP="00A96C28">
      <w:pPr>
        <w:rPr>
          <w:rFonts w:ascii="Arial" w:hAnsi="Arial" w:cs="Arial"/>
          <w:lang w:val="en-GB"/>
        </w:rPr>
      </w:pPr>
      <w:r>
        <w:rPr>
          <w:rFonts w:ascii="Arial" w:hAnsi="Arial" w:cs="Arial"/>
          <w:lang w:val="en-GB"/>
        </w:rPr>
        <w:t>channel_1</w:t>
      </w:r>
      <w:r w:rsidR="00645F4A">
        <w:rPr>
          <w:rFonts w:ascii="Arial" w:hAnsi="Arial" w:cs="Arial"/>
          <w:lang w:val="en-GB"/>
        </w:rPr>
        <w:t>:</w:t>
      </w:r>
      <w:r w:rsidR="00645F4A" w:rsidRPr="00645F4A">
        <w:t xml:space="preserve"> </w:t>
      </w:r>
      <w:r w:rsidR="00645F4A" w:rsidRPr="00645F4A">
        <w:rPr>
          <w:rFonts w:ascii="Arial" w:hAnsi="Arial" w:cs="Arial"/>
          <w:lang w:val="en-GB"/>
        </w:rPr>
        <w:t>the direction of travel (north-bound)</w:t>
      </w:r>
      <w:r w:rsidR="00645F4A">
        <w:rPr>
          <w:rFonts w:ascii="Arial" w:hAnsi="Arial" w:cs="Arial"/>
          <w:lang w:val="en-GB"/>
        </w:rPr>
        <w:t>;</w:t>
      </w:r>
    </w:p>
    <w:p w14:paraId="6489FA42" w14:textId="77777777" w:rsidR="00C30A64" w:rsidRDefault="00C30A64" w:rsidP="00A96C28">
      <w:pPr>
        <w:rPr>
          <w:rFonts w:ascii="Arial" w:hAnsi="Arial" w:cs="Arial"/>
          <w:lang w:val="en-GB"/>
        </w:rPr>
      </w:pPr>
      <w:r>
        <w:rPr>
          <w:rFonts w:ascii="Arial" w:hAnsi="Arial" w:cs="Arial"/>
          <w:lang w:val="en-GB"/>
        </w:rPr>
        <w:t>channel_2</w:t>
      </w:r>
      <w:r w:rsidR="00645F4A">
        <w:rPr>
          <w:rFonts w:ascii="Arial" w:hAnsi="Arial" w:cs="Arial"/>
          <w:lang w:val="en-GB"/>
        </w:rPr>
        <w:t xml:space="preserve">: </w:t>
      </w:r>
      <w:r w:rsidR="00645F4A" w:rsidRPr="00645F4A">
        <w:rPr>
          <w:rFonts w:ascii="Arial" w:hAnsi="Arial" w:cs="Arial"/>
          <w:lang w:val="en-GB"/>
        </w:rPr>
        <w:t>the direction of travel (south-bound)</w:t>
      </w:r>
    </w:p>
    <w:bookmarkEnd w:id="4"/>
    <w:bookmarkEnd w:id="5"/>
    <w:p w14:paraId="1C529823" w14:textId="77777777" w:rsidR="005201DA" w:rsidRDefault="005201DA" w:rsidP="00A96C28">
      <w:pPr>
        <w:rPr>
          <w:rFonts w:ascii="Arial" w:hAnsi="Arial" w:cs="Arial"/>
          <w:lang w:val="en-GB"/>
        </w:rPr>
      </w:pPr>
    </w:p>
    <w:p w14:paraId="27A3283F" w14:textId="7A29AA28" w:rsidR="005201DA" w:rsidRPr="008048CD" w:rsidRDefault="008048CD" w:rsidP="008048CD">
      <w:pPr>
        <w:rPr>
          <w:rFonts w:ascii="Arial" w:hAnsi="Arial" w:cs="Arial"/>
          <w:lang w:val="en-GB"/>
        </w:rPr>
      </w:pPr>
      <w:r>
        <w:rPr>
          <w:rFonts w:ascii="Arial" w:hAnsi="Arial" w:cs="Arial"/>
          <w:lang w:val="en-GB"/>
        </w:rPr>
        <w:t xml:space="preserve">2, </w:t>
      </w:r>
      <w:r w:rsidR="00C30A64" w:rsidRPr="008048CD">
        <w:rPr>
          <w:rFonts w:ascii="Arial" w:hAnsi="Arial" w:cs="Arial"/>
          <w:lang w:val="en-GB"/>
        </w:rPr>
        <w:t>Data Preparation</w:t>
      </w:r>
    </w:p>
    <w:p w14:paraId="394BAED6" w14:textId="77777777" w:rsidR="00C30A64" w:rsidRPr="00C30A64" w:rsidRDefault="00C30A64" w:rsidP="00C30A64">
      <w:pPr>
        <w:rPr>
          <w:rFonts w:ascii="Arial" w:hAnsi="Arial" w:cs="Arial"/>
          <w:lang w:val="en-GB"/>
        </w:rPr>
      </w:pPr>
      <w:r w:rsidRPr="00C30A64">
        <w:rPr>
          <w:rFonts w:ascii="Arial" w:hAnsi="Arial" w:cs="Arial"/>
          <w:lang w:val="en-GB"/>
        </w:rPr>
        <w:t>Each bike count site was collected in weeks. First step is to combine the site data according to their count id. Then the datasets were renamed according to their locations.</w:t>
      </w:r>
    </w:p>
    <w:p w14:paraId="277F1931" w14:textId="3E2F3481" w:rsidR="00C30A64" w:rsidRDefault="00C00BA3" w:rsidP="00C30A64">
      <w:pPr>
        <w:rPr>
          <w:rFonts w:ascii="Arial" w:hAnsi="Arial" w:cs="Arial" w:hint="eastAsia"/>
          <w:lang w:val="en-GB"/>
        </w:rPr>
      </w:pPr>
      <w:r>
        <w:rPr>
          <w:rFonts w:ascii="Arial" w:hAnsi="Arial" w:cs="Arial"/>
          <w:noProof/>
          <w:lang w:val="en-GB"/>
        </w:rPr>
        <w:drawing>
          <wp:inline distT="0" distB="0" distL="0" distR="0" wp14:anchorId="369515C2" wp14:editId="3EBC0A3C">
            <wp:extent cx="5271770" cy="3397885"/>
            <wp:effectExtent l="0" t="0" r="11430" b="5715"/>
            <wp:docPr id="2" name="图片 2" descr="../../../Dropbox/屏幕截图/屏幕截图%202017-11-29%2020.05.06.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屏幕截图/屏幕截图%202017-11-29%2020.05.0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1770" cy="3397885"/>
                    </a:xfrm>
                    <a:prstGeom prst="rect">
                      <a:avLst/>
                    </a:prstGeom>
                    <a:noFill/>
                    <a:ln>
                      <a:noFill/>
                    </a:ln>
                  </pic:spPr>
                </pic:pic>
              </a:graphicData>
            </a:graphic>
          </wp:inline>
        </w:drawing>
      </w:r>
    </w:p>
    <w:p w14:paraId="3BADCC42" w14:textId="1581CC68" w:rsidR="005A459F" w:rsidRDefault="005A459F" w:rsidP="00C30A64">
      <w:pPr>
        <w:rPr>
          <w:rFonts w:ascii="Helvetica Neue" w:eastAsia="Times New Roman" w:hAnsi="Helvetica Neue" w:cs="Times New Roman" w:hint="eastAsia"/>
          <w:color w:val="337AB7"/>
          <w:kern w:val="0"/>
          <w:sz w:val="21"/>
          <w:szCs w:val="21"/>
          <w:u w:val="single"/>
          <w:shd w:val="clear" w:color="auto" w:fill="FFFFFF"/>
        </w:rPr>
      </w:pPr>
      <w:hyperlink r:id="rId10" w:tgtFrame="_blank" w:history="1">
        <w:r w:rsidRPr="00813785">
          <w:rPr>
            <w:rFonts w:ascii="Helvetica Neue" w:eastAsia="Times New Roman" w:hAnsi="Helvetica Neue" w:cs="Times New Roman"/>
            <w:color w:val="337AB7"/>
            <w:kern w:val="0"/>
            <w:sz w:val="21"/>
            <w:szCs w:val="21"/>
            <w:u w:val="single"/>
            <w:shd w:val="clear" w:color="auto" w:fill="FFFFFF"/>
          </w:rPr>
          <w:t>https://goo.gl/ExjNPN</w:t>
        </w:r>
      </w:hyperlink>
    </w:p>
    <w:p w14:paraId="2F8B6FC0" w14:textId="77777777" w:rsidR="005A459F" w:rsidRPr="00C30A64" w:rsidRDefault="005A459F" w:rsidP="00C30A64">
      <w:pPr>
        <w:rPr>
          <w:rFonts w:ascii="Arial" w:hAnsi="Arial" w:cs="Arial" w:hint="eastAsia"/>
          <w:lang w:val="en-GB"/>
        </w:rPr>
      </w:pPr>
    </w:p>
    <w:p w14:paraId="51F63149" w14:textId="1C686F5C" w:rsidR="00A057F4" w:rsidRDefault="00813785" w:rsidP="00026197">
      <w:pPr>
        <w:rPr>
          <w:rFonts w:ascii="Arial" w:hAnsi="Arial" w:cs="Arial"/>
          <w:lang w:val="en-GB"/>
        </w:rPr>
      </w:pPr>
      <w:r>
        <w:rPr>
          <w:rFonts w:ascii="Arial" w:hAnsi="Arial" w:cs="Arial"/>
          <w:lang w:val="en-GB"/>
        </w:rPr>
        <w:t>*</w:t>
      </w:r>
      <w:r w:rsidR="00621AFD">
        <w:rPr>
          <w:rFonts w:ascii="Arial" w:hAnsi="Arial" w:cs="Arial"/>
          <w:lang w:val="en-GB"/>
        </w:rPr>
        <w:t>The figure indicates the distribution of 13 bike counters according to their coordinator</w:t>
      </w:r>
    </w:p>
    <w:p w14:paraId="1C69F104" w14:textId="77777777" w:rsidR="003F7513" w:rsidRPr="00621AFD" w:rsidRDefault="003F7513" w:rsidP="00026197">
      <w:pPr>
        <w:rPr>
          <w:rFonts w:ascii="Arial" w:hAnsi="Arial" w:cs="Arial"/>
          <w:lang w:val="en-GB"/>
        </w:rPr>
      </w:pPr>
    </w:p>
    <w:p w14:paraId="6CCD981B" w14:textId="77777777" w:rsidR="00026197" w:rsidRDefault="00026197" w:rsidP="00026197">
      <w:pPr>
        <w:rPr>
          <w:rFonts w:ascii="Arial" w:hAnsi="Arial" w:cs="Arial"/>
          <w:b/>
          <w:lang w:val="en-GB"/>
        </w:rPr>
      </w:pPr>
      <w:r w:rsidRPr="0006545C">
        <w:rPr>
          <w:rFonts w:ascii="Arial" w:hAnsi="Arial" w:cs="Arial"/>
          <w:b/>
          <w:lang w:val="en-GB"/>
        </w:rPr>
        <w:t>Data Analysis Methodology</w:t>
      </w:r>
    </w:p>
    <w:p w14:paraId="6B761579" w14:textId="77777777" w:rsidR="00085018" w:rsidRDefault="00085018" w:rsidP="00026197">
      <w:pPr>
        <w:rPr>
          <w:rFonts w:ascii="Arial" w:hAnsi="Arial" w:cs="Arial"/>
          <w:b/>
          <w:lang w:val="en-GB"/>
        </w:rPr>
      </w:pPr>
    </w:p>
    <w:p w14:paraId="15848750" w14:textId="77777777" w:rsidR="003257C7" w:rsidRPr="003257C7" w:rsidRDefault="003257C7" w:rsidP="003257C7">
      <w:pPr>
        <w:rPr>
          <w:rFonts w:ascii="Arial" w:hAnsi="Arial" w:cs="Arial"/>
          <w:lang w:val="en-GB"/>
        </w:rPr>
      </w:pPr>
      <w:r w:rsidRPr="003257C7">
        <w:rPr>
          <w:rFonts w:ascii="Arial" w:hAnsi="Arial" w:cs="Arial"/>
          <w:lang w:val="en-GB"/>
        </w:rPr>
        <w:t>All the data analysis and visualisation have implemented through ipython notebook. Additional libraries such as numpy and pandas have also been used.</w:t>
      </w:r>
    </w:p>
    <w:p w14:paraId="1847D252" w14:textId="77777777" w:rsidR="003257C7" w:rsidRPr="003257C7" w:rsidRDefault="003257C7" w:rsidP="003257C7">
      <w:pPr>
        <w:rPr>
          <w:rFonts w:ascii="Arial" w:hAnsi="Arial" w:cs="Arial"/>
          <w:lang w:val="en-GB"/>
        </w:rPr>
      </w:pPr>
      <w:r w:rsidRPr="003257C7">
        <w:rPr>
          <w:rFonts w:ascii="Arial" w:hAnsi="Arial" w:cs="Arial"/>
          <w:lang w:val="en-GB"/>
        </w:rPr>
        <w:t xml:space="preserve">The format of datasets has also been altered to cater different time periods. </w:t>
      </w:r>
    </w:p>
    <w:p w14:paraId="165C477E" w14:textId="205483BB" w:rsidR="003257C7" w:rsidRPr="00AE2492" w:rsidRDefault="003257C7" w:rsidP="00AE2492">
      <w:pPr>
        <w:pStyle w:val="ListParagraph"/>
        <w:numPr>
          <w:ilvl w:val="0"/>
          <w:numId w:val="10"/>
        </w:numPr>
        <w:ind w:firstLineChars="0"/>
        <w:rPr>
          <w:rFonts w:ascii="Arial" w:hAnsi="Arial" w:cs="Arial"/>
          <w:lang w:val="en-GB"/>
        </w:rPr>
      </w:pPr>
      <w:r w:rsidRPr="00AE2492">
        <w:rPr>
          <w:rFonts w:ascii="Arial" w:hAnsi="Arial" w:cs="Arial"/>
          <w:lang w:val="en-GB"/>
        </w:rPr>
        <w:t>The traffic of channels is first added up. The change of bike counts can be presented in distribution plot</w:t>
      </w:r>
      <w:r w:rsidR="00085018" w:rsidRPr="00AE2492">
        <w:rPr>
          <w:rFonts w:ascii="Arial" w:hAnsi="Arial" w:cs="Arial"/>
          <w:lang w:val="en-GB"/>
        </w:rPr>
        <w:t>, boxplot, regression plot and so on.</w:t>
      </w:r>
      <w:r w:rsidRPr="00AE2492">
        <w:rPr>
          <w:rFonts w:ascii="Arial" w:hAnsi="Arial" w:cs="Arial"/>
          <w:lang w:val="en-GB"/>
        </w:rPr>
        <w:t xml:space="preserve"> </w:t>
      </w:r>
    </w:p>
    <w:p w14:paraId="371DDF49" w14:textId="2F7D1B5E" w:rsidR="00282211" w:rsidRPr="00AE2492" w:rsidRDefault="00282211" w:rsidP="00AE2492">
      <w:pPr>
        <w:pStyle w:val="ListParagraph"/>
        <w:numPr>
          <w:ilvl w:val="0"/>
          <w:numId w:val="10"/>
        </w:numPr>
        <w:ind w:firstLineChars="0"/>
        <w:rPr>
          <w:rFonts w:ascii="Arial" w:hAnsi="Arial" w:cs="Arial"/>
          <w:lang w:val="en-GB"/>
        </w:rPr>
      </w:pPr>
      <w:r w:rsidRPr="00AE2492">
        <w:rPr>
          <w:rFonts w:ascii="Arial" w:hAnsi="Arial" w:cs="Arial"/>
          <w:lang w:val="en-GB"/>
        </w:rPr>
        <w:t>Parameter of time period</w:t>
      </w:r>
    </w:p>
    <w:p w14:paraId="100BC2B9" w14:textId="77777777" w:rsidR="00282211" w:rsidRPr="00AE2492" w:rsidRDefault="00282211" w:rsidP="00AE2492">
      <w:pPr>
        <w:pStyle w:val="ListParagraph"/>
        <w:ind w:left="360" w:firstLineChars="0" w:firstLine="0"/>
        <w:rPr>
          <w:rFonts w:ascii="Arial" w:hAnsi="Arial" w:cs="Arial"/>
          <w:lang w:val="en-GB"/>
        </w:rPr>
      </w:pPr>
      <w:r w:rsidRPr="00AE2492">
        <w:rPr>
          <w:rFonts w:ascii="Arial" w:hAnsi="Arial" w:cs="Arial"/>
          <w:lang w:val="en-GB"/>
        </w:rPr>
        <w:t>the total traffic of each sites is added up to visualise the change within a day.</w:t>
      </w:r>
    </w:p>
    <w:p w14:paraId="6D2F6CFC" w14:textId="6DC99CFB" w:rsidR="003257C7" w:rsidRPr="00AE2492" w:rsidRDefault="003257C7" w:rsidP="00AE2492">
      <w:pPr>
        <w:pStyle w:val="ListParagraph"/>
        <w:numPr>
          <w:ilvl w:val="0"/>
          <w:numId w:val="10"/>
        </w:numPr>
        <w:ind w:firstLineChars="0"/>
        <w:rPr>
          <w:rFonts w:ascii="Arial" w:hAnsi="Arial" w:cs="Arial"/>
          <w:lang w:val="en-GB"/>
        </w:rPr>
      </w:pPr>
      <w:r w:rsidRPr="00AE2492">
        <w:rPr>
          <w:rFonts w:ascii="Arial" w:hAnsi="Arial" w:cs="Arial"/>
          <w:lang w:val="en-GB"/>
        </w:rPr>
        <w:t xml:space="preserve">Other datasets: </w:t>
      </w:r>
      <w:r w:rsidR="005A459F">
        <w:rPr>
          <w:rFonts w:ascii="Arial" w:hAnsi="Arial" w:cs="Arial" w:hint="eastAsia"/>
          <w:lang w:val="en-GB"/>
        </w:rPr>
        <w:t>r</w:t>
      </w:r>
      <w:r w:rsidRPr="00AE2492">
        <w:rPr>
          <w:rFonts w:ascii="Arial" w:hAnsi="Arial" w:cs="Arial"/>
          <w:lang w:val="en-GB"/>
        </w:rPr>
        <w:t>elate weather data to cycling data with time, and probe the linear relationship</w:t>
      </w:r>
      <w:r w:rsidR="00282211" w:rsidRPr="00AE2492">
        <w:rPr>
          <w:rFonts w:ascii="Arial" w:hAnsi="Arial" w:cs="Arial"/>
          <w:lang w:val="en-GB"/>
        </w:rPr>
        <w:t>.</w:t>
      </w:r>
    </w:p>
    <w:p w14:paraId="044EECB1" w14:textId="6A982857" w:rsidR="0025780A" w:rsidRPr="00AE2492" w:rsidRDefault="0025780A" w:rsidP="00893DBA">
      <w:pPr>
        <w:pStyle w:val="ListParagraph"/>
        <w:ind w:left="360" w:firstLineChars="0" w:firstLine="0"/>
        <w:rPr>
          <w:rFonts w:ascii="Arial" w:hAnsi="Arial" w:cs="Arial"/>
          <w:lang w:val="en-GB"/>
        </w:rPr>
      </w:pPr>
      <w:hyperlink r:id="rId11" w:history="1">
        <w:r w:rsidRPr="008C18A6">
          <w:rPr>
            <w:rStyle w:val="Hyperlink"/>
            <w:rFonts w:ascii="Arial" w:hAnsi="Arial" w:cs="Arial"/>
            <w:lang w:val="en-GB"/>
          </w:rPr>
          <w:t>https://www.ed.ac.uk/geosciences/weather-station/weather-station-data</w:t>
        </w:r>
      </w:hyperlink>
    </w:p>
    <w:p w14:paraId="6E7E760B" w14:textId="3B9F06A8" w:rsidR="005A459F" w:rsidRDefault="00282211" w:rsidP="005A459F">
      <w:pPr>
        <w:pStyle w:val="ListParagraph"/>
        <w:numPr>
          <w:ilvl w:val="0"/>
          <w:numId w:val="10"/>
        </w:numPr>
        <w:ind w:firstLineChars="0"/>
        <w:rPr>
          <w:rFonts w:ascii="Arial" w:hAnsi="Arial" w:cs="Arial"/>
          <w:lang w:val="en-GB"/>
        </w:rPr>
      </w:pPr>
      <w:r w:rsidRPr="00AE2492">
        <w:rPr>
          <w:rFonts w:ascii="Arial" w:hAnsi="Arial" w:cs="Arial"/>
          <w:lang w:val="en-GB"/>
        </w:rPr>
        <w:t>O</w:t>
      </w:r>
      <w:r w:rsidR="005A459F" w:rsidRPr="00BC3C09">
        <w:rPr>
          <w:rFonts w:ascii="Arial" w:hAnsi="Arial" w:cs="Arial"/>
          <w:lang w:val="en-GB"/>
        </w:rPr>
        <w:t xml:space="preserve">ther datasets: </w:t>
      </w:r>
      <w:r w:rsidR="005A459F">
        <w:rPr>
          <w:rFonts w:ascii="Arial" w:hAnsi="Arial" w:cs="Arial"/>
          <w:lang w:val="en-GB"/>
        </w:rPr>
        <w:t>a</w:t>
      </w:r>
      <w:r w:rsidR="005A459F" w:rsidRPr="00BC3C09">
        <w:rPr>
          <w:rFonts w:ascii="Arial" w:hAnsi="Arial" w:cs="Arial"/>
          <w:lang w:val="en-GB"/>
        </w:rPr>
        <w:t>pproach the location with its traffic.</w:t>
      </w:r>
    </w:p>
    <w:p w14:paraId="04836B8D" w14:textId="77777777" w:rsidR="005A459F" w:rsidRDefault="005A459F" w:rsidP="005A459F">
      <w:pPr>
        <w:pStyle w:val="ListParagraph"/>
        <w:ind w:left="360" w:firstLineChars="0" w:firstLine="0"/>
        <w:rPr>
          <w:rFonts w:ascii="Arial" w:hAnsi="Arial" w:cs="Arial"/>
          <w:lang w:val="en-GB"/>
        </w:rPr>
      </w:pPr>
      <w:hyperlink r:id="rId12" w:history="1">
        <w:r w:rsidRPr="000A33B7">
          <w:rPr>
            <w:rStyle w:val="Hyperlink"/>
            <w:rFonts w:ascii="Arial" w:hAnsi="Arial" w:cs="Arial"/>
            <w:lang w:val="en-GB"/>
          </w:rPr>
          <w:t>https://www.google.co.uk/maps/@55.9445594,-3.1984787,14z?hl=zh-CN</w:t>
        </w:r>
      </w:hyperlink>
    </w:p>
    <w:p w14:paraId="6245A9A1" w14:textId="5CB48FE1" w:rsidR="005A459F" w:rsidRDefault="005A459F" w:rsidP="005A459F">
      <w:pPr>
        <w:pStyle w:val="ListParagraph"/>
        <w:numPr>
          <w:ilvl w:val="0"/>
          <w:numId w:val="10"/>
        </w:numPr>
        <w:ind w:firstLineChars="0"/>
        <w:rPr>
          <w:rFonts w:ascii="Arial" w:hAnsi="Arial" w:cs="Arial"/>
          <w:lang w:val="en-GB"/>
        </w:rPr>
      </w:pPr>
      <w:r>
        <w:rPr>
          <w:rFonts w:ascii="Arial" w:hAnsi="Arial" w:cs="Arial" w:hint="eastAsia"/>
          <w:lang w:val="en-GB"/>
        </w:rPr>
        <w:t>O</w:t>
      </w:r>
      <w:r w:rsidRPr="00BC3C09">
        <w:rPr>
          <w:rFonts w:ascii="Arial" w:hAnsi="Arial" w:cs="Arial"/>
          <w:lang w:val="en-GB"/>
        </w:rPr>
        <w:t xml:space="preserve">ther datasets: </w:t>
      </w:r>
      <w:r>
        <w:rPr>
          <w:rFonts w:ascii="Arial" w:hAnsi="Arial" w:cs="Arial"/>
          <w:lang w:val="en-GB"/>
        </w:rPr>
        <w:t>combine</w:t>
      </w:r>
      <w:r>
        <w:rPr>
          <w:rFonts w:ascii="Arial" w:hAnsi="Arial" w:cs="Arial" w:hint="eastAsia"/>
          <w:lang w:val="en-GB"/>
        </w:rPr>
        <w:t xml:space="preserve"> altitude and bicycles data together to explore the relationship between them</w:t>
      </w:r>
      <w:r w:rsidRPr="00BC3C09">
        <w:rPr>
          <w:rFonts w:ascii="Arial" w:hAnsi="Arial" w:cs="Arial"/>
          <w:lang w:val="en-GB"/>
        </w:rPr>
        <w:t>.</w:t>
      </w:r>
    </w:p>
    <w:p w14:paraId="1CCBBFF0" w14:textId="4D70EF17" w:rsidR="005A459F" w:rsidRDefault="005A459F" w:rsidP="00AE2492">
      <w:pPr>
        <w:pStyle w:val="ListParagraph"/>
        <w:ind w:left="360" w:firstLineChars="0" w:firstLine="0"/>
        <w:rPr>
          <w:rFonts w:ascii="Arial" w:hAnsi="Arial" w:cs="Arial" w:hint="eastAsia"/>
          <w:lang w:val="en-GB"/>
        </w:rPr>
      </w:pPr>
      <w:hyperlink r:id="rId13" w:history="1">
        <w:r w:rsidRPr="000A33B7">
          <w:rPr>
            <w:rStyle w:val="Hyperlink"/>
            <w:rFonts w:ascii="Arial" w:hAnsi="Arial" w:cs="Arial"/>
            <w:lang w:val="en-GB"/>
          </w:rPr>
          <w:t>http://elevationmap.net/26-easter-belmont-rd-edinburgh-eh12-6ex-uk?latlngs=(55.94670067561135%2C-3.2567596435546875)</w:t>
        </w:r>
      </w:hyperlink>
      <w:r w:rsidRPr="00AE2492" w:rsidDel="005A459F">
        <w:rPr>
          <w:rFonts w:ascii="Arial" w:hAnsi="Arial" w:cs="Arial"/>
          <w:lang w:val="en-GB"/>
        </w:rPr>
        <w:t xml:space="preserve"> </w:t>
      </w:r>
    </w:p>
    <w:p w14:paraId="190932CD" w14:textId="77777777" w:rsidR="005A459F" w:rsidRPr="00AE2492" w:rsidRDefault="005A459F" w:rsidP="00AE2492">
      <w:pPr>
        <w:pStyle w:val="ListParagraph"/>
        <w:ind w:left="360" w:firstLineChars="0" w:firstLine="0"/>
        <w:rPr>
          <w:rFonts w:ascii="Arial" w:hAnsi="Arial" w:cs="Arial" w:hint="eastAsia"/>
          <w:lang w:val="en-GB"/>
        </w:rPr>
      </w:pPr>
    </w:p>
    <w:p w14:paraId="7BCFC1A7" w14:textId="77777777" w:rsidR="003257C7" w:rsidRPr="0006545C" w:rsidRDefault="003257C7" w:rsidP="00AE2492">
      <w:pPr>
        <w:pStyle w:val="ListParagraph"/>
        <w:ind w:left="360" w:firstLineChars="0" w:firstLine="0"/>
        <w:rPr>
          <w:rFonts w:ascii="Arial" w:hAnsi="Arial" w:cs="Arial"/>
          <w:b/>
          <w:lang w:val="en-GB"/>
        </w:rPr>
      </w:pPr>
    </w:p>
    <w:p w14:paraId="265134CD" w14:textId="77777777" w:rsidR="00026197" w:rsidRDefault="00026197" w:rsidP="00026197">
      <w:pPr>
        <w:rPr>
          <w:rFonts w:ascii="Arial" w:hAnsi="Arial" w:cs="Arial"/>
          <w:b/>
          <w:lang w:val="en-GB"/>
        </w:rPr>
      </w:pPr>
      <w:r w:rsidRPr="0006545C">
        <w:rPr>
          <w:rFonts w:ascii="Arial" w:hAnsi="Arial" w:cs="Arial"/>
          <w:b/>
          <w:lang w:val="en-GB"/>
        </w:rPr>
        <w:t>Results on Detected trends</w:t>
      </w:r>
    </w:p>
    <w:p w14:paraId="69D44EE2" w14:textId="3344147F" w:rsidR="001825C3" w:rsidRDefault="00C622E3" w:rsidP="00026197">
      <w:pPr>
        <w:rPr>
          <w:rFonts w:ascii="Arial" w:hAnsi="Arial" w:cs="Arial"/>
          <w:lang w:val="en-GB"/>
        </w:rPr>
      </w:pPr>
      <w:r>
        <w:rPr>
          <w:rFonts w:ascii="Arial" w:hAnsi="Arial" w:cs="Arial"/>
          <w:lang w:val="en-GB"/>
        </w:rPr>
        <w:t>Plots shown below present various form</w:t>
      </w:r>
      <w:r w:rsidR="00613551">
        <w:rPr>
          <w:rFonts w:ascii="Arial" w:hAnsi="Arial" w:cs="Arial"/>
          <w:lang w:val="en-GB"/>
        </w:rPr>
        <w:t>s</w:t>
      </w:r>
      <w:r>
        <w:rPr>
          <w:rFonts w:ascii="Arial" w:hAnsi="Arial" w:cs="Arial"/>
          <w:lang w:val="en-GB"/>
        </w:rPr>
        <w:t xml:space="preserve"> of</w:t>
      </w:r>
      <w:r w:rsidR="00D34BF4">
        <w:rPr>
          <w:rFonts w:ascii="Arial" w:hAnsi="Arial" w:cs="Arial"/>
          <w:lang w:val="en-GB"/>
        </w:rPr>
        <w:t xml:space="preserve"> clustering on bike counts. Time line </w:t>
      </w:r>
      <w:r w:rsidR="00613551">
        <w:rPr>
          <w:rFonts w:ascii="Arial" w:hAnsi="Arial" w:cs="Arial"/>
          <w:lang w:val="en-GB"/>
        </w:rPr>
        <w:t>is one of the axis to parse bike datasets.</w:t>
      </w:r>
    </w:p>
    <w:p w14:paraId="4296EE63" w14:textId="77777777" w:rsidR="00613551" w:rsidRDefault="00613551" w:rsidP="00026197">
      <w:pPr>
        <w:rPr>
          <w:rFonts w:ascii="Arial" w:hAnsi="Arial" w:cs="Arial"/>
          <w:lang w:val="en-GB"/>
        </w:rPr>
      </w:pPr>
    </w:p>
    <w:p w14:paraId="6B0912C0" w14:textId="53B2A418" w:rsidR="00613551" w:rsidRPr="00613551" w:rsidRDefault="00613551" w:rsidP="00613551">
      <w:pPr>
        <w:pStyle w:val="ListParagraph"/>
        <w:numPr>
          <w:ilvl w:val="0"/>
          <w:numId w:val="5"/>
        </w:numPr>
        <w:ind w:firstLineChars="0"/>
        <w:rPr>
          <w:rFonts w:ascii="Arial" w:hAnsi="Arial" w:cs="Arial"/>
          <w:lang w:val="en-GB"/>
        </w:rPr>
      </w:pPr>
      <w:r>
        <w:rPr>
          <w:rFonts w:ascii="Arial" w:hAnsi="Arial" w:cs="Arial"/>
          <w:lang w:val="en-GB"/>
        </w:rPr>
        <w:t>Analysis on cycling traffic at different locations</w:t>
      </w:r>
      <w:r w:rsidR="002768DE">
        <w:rPr>
          <w:rFonts w:ascii="Arial" w:hAnsi="Arial" w:cs="Arial"/>
          <w:lang w:val="en-GB"/>
        </w:rPr>
        <w:t xml:space="preserve"> </w:t>
      </w:r>
    </w:p>
    <w:p w14:paraId="631D41B4" w14:textId="7A7A3C9A" w:rsidR="001825C3" w:rsidRDefault="00810338" w:rsidP="00026197">
      <w:pPr>
        <w:rPr>
          <w:rFonts w:ascii="Arial" w:hAnsi="Arial" w:cs="Arial"/>
          <w:b/>
          <w:lang w:val="en-GB"/>
        </w:rPr>
      </w:pPr>
      <w:r>
        <w:rPr>
          <w:rFonts w:ascii="Arial" w:hAnsi="Arial" w:cs="Arial"/>
          <w:b/>
          <w:noProof/>
          <w:lang w:val="en-GB"/>
        </w:rPr>
        <w:drawing>
          <wp:inline distT="0" distB="0" distL="0" distR="0" wp14:anchorId="6C2D2F1B" wp14:editId="3002E790">
            <wp:extent cx="5266690" cy="3090545"/>
            <wp:effectExtent l="0" t="0" r="0" b="8255"/>
            <wp:docPr id="3" name="图片 3" descr="下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下载.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3090545"/>
                    </a:xfrm>
                    <a:prstGeom prst="rect">
                      <a:avLst/>
                    </a:prstGeom>
                    <a:noFill/>
                    <a:ln>
                      <a:noFill/>
                    </a:ln>
                  </pic:spPr>
                </pic:pic>
              </a:graphicData>
            </a:graphic>
          </wp:inline>
        </w:drawing>
      </w:r>
    </w:p>
    <w:p w14:paraId="6F799040" w14:textId="71982A48" w:rsidR="00A935B4" w:rsidRDefault="00A935B4" w:rsidP="005266A7">
      <w:pPr>
        <w:jc w:val="right"/>
        <w:rPr>
          <w:rFonts w:ascii="Arial" w:hAnsi="Arial" w:cs="Arial"/>
          <w:b/>
          <w:lang w:val="en-GB"/>
        </w:rPr>
      </w:pPr>
    </w:p>
    <w:p w14:paraId="55D31F62" w14:textId="2ADE0F28" w:rsidR="00613551" w:rsidRDefault="002768DE" w:rsidP="00026197">
      <w:pPr>
        <w:rPr>
          <w:rFonts w:ascii="Arial" w:hAnsi="Arial" w:cs="Arial"/>
          <w:lang w:val="en-GB"/>
        </w:rPr>
      </w:pPr>
      <w:r w:rsidRPr="002768DE">
        <w:rPr>
          <w:rFonts w:ascii="Arial" w:hAnsi="Arial" w:cs="Arial"/>
          <w:lang w:val="en-GB"/>
        </w:rPr>
        <w:t>Comments:</w:t>
      </w:r>
    </w:p>
    <w:p w14:paraId="76657197" w14:textId="77777777" w:rsidR="00CC08B3" w:rsidRDefault="00810338" w:rsidP="00AE2492">
      <w:pPr>
        <w:pStyle w:val="ListParagraph"/>
        <w:numPr>
          <w:ilvl w:val="0"/>
          <w:numId w:val="14"/>
        </w:numPr>
        <w:ind w:firstLineChars="0"/>
        <w:rPr>
          <w:rFonts w:ascii="Arial" w:hAnsi="Arial" w:cs="Arial"/>
          <w:lang w:val="en-GB"/>
        </w:rPr>
      </w:pPr>
      <w:r w:rsidRPr="00AE2492">
        <w:rPr>
          <w:rFonts w:ascii="Arial" w:hAnsi="Arial" w:cs="Arial"/>
          <w:lang w:val="en-GB"/>
        </w:rPr>
        <w:t xml:space="preserve">The spread of traffic </w:t>
      </w:r>
      <w:r w:rsidR="00E531D7" w:rsidRPr="00AE2492">
        <w:rPr>
          <w:rFonts w:ascii="Arial" w:hAnsi="Arial" w:cs="Arial"/>
          <w:lang w:val="en-GB"/>
        </w:rPr>
        <w:t xml:space="preserve">distribution has shown different statistic range. </w:t>
      </w:r>
    </w:p>
    <w:p w14:paraId="7C6A226A" w14:textId="2CC3B015" w:rsidR="00E531D7" w:rsidRPr="00AE2492" w:rsidRDefault="00E531D7">
      <w:pPr>
        <w:rPr>
          <w:rFonts w:ascii="Arial" w:hAnsi="Arial" w:cs="Arial"/>
          <w:lang w:val="en-GB"/>
        </w:rPr>
      </w:pPr>
      <w:r w:rsidRPr="00AE2492">
        <w:rPr>
          <w:rFonts w:ascii="Arial" w:hAnsi="Arial" w:cs="Arial"/>
          <w:lang w:val="en-GB"/>
        </w:rPr>
        <w:t xml:space="preserve">The interquartile of Site 42 and 43 are greater than other sites. </w:t>
      </w:r>
    </w:p>
    <w:p w14:paraId="0F1069E8" w14:textId="77777777" w:rsidR="0009223C" w:rsidRDefault="0009223C" w:rsidP="00E531D7">
      <w:pPr>
        <w:rPr>
          <w:rFonts w:ascii="Arial" w:hAnsi="Arial" w:cs="Arial"/>
          <w:lang w:val="en-GB"/>
        </w:rPr>
      </w:pPr>
    </w:p>
    <w:p w14:paraId="5605F9C4" w14:textId="716226C9" w:rsidR="00E531D7" w:rsidRPr="00AE2492" w:rsidRDefault="00E531D7" w:rsidP="00AE2492">
      <w:pPr>
        <w:pStyle w:val="ListParagraph"/>
        <w:numPr>
          <w:ilvl w:val="0"/>
          <w:numId w:val="15"/>
        </w:numPr>
        <w:ind w:firstLineChars="0"/>
        <w:rPr>
          <w:rFonts w:ascii="Arial" w:hAnsi="Arial" w:cs="Arial"/>
          <w:lang w:val="en-GB"/>
        </w:rPr>
      </w:pPr>
      <w:r w:rsidRPr="00AE2492">
        <w:rPr>
          <w:rFonts w:ascii="Arial" w:hAnsi="Arial" w:cs="Arial"/>
          <w:lang w:val="en-GB"/>
        </w:rPr>
        <w:t>The stran</w:t>
      </w:r>
      <w:r w:rsidR="00211832" w:rsidRPr="00AE2492">
        <w:rPr>
          <w:rFonts w:ascii="Arial" w:hAnsi="Arial" w:cs="Arial"/>
          <w:lang w:val="en-GB"/>
        </w:rPr>
        <w:t>ge outlier appears in counter 29</w:t>
      </w:r>
    </w:p>
    <w:p w14:paraId="0EB73F69" w14:textId="77777777" w:rsidR="00E531D7" w:rsidRDefault="00E531D7" w:rsidP="00E531D7">
      <w:pPr>
        <w:rPr>
          <w:rFonts w:ascii="Arial" w:hAnsi="Arial" w:cs="Arial"/>
          <w:lang w:val="en-GB"/>
        </w:rPr>
      </w:pPr>
      <w:r w:rsidRPr="00E531D7">
        <w:rPr>
          <w:rFonts w:ascii="Arial" w:hAnsi="Arial" w:cs="Arial"/>
          <w:lang w:val="en-GB"/>
        </w:rPr>
        <w:t>After searching online with the key words like '2015 Sep 6th' and 'bike', we found that there was an event happening right there then, which is just crossing the counter set at Corstorphine Road, namely, 29corstorphineroad.</w:t>
      </w:r>
    </w:p>
    <w:p w14:paraId="47403151" w14:textId="77777777" w:rsidR="003E7150" w:rsidRPr="00E531D7" w:rsidRDefault="003E7150" w:rsidP="00E531D7">
      <w:pPr>
        <w:rPr>
          <w:rFonts w:ascii="Arial" w:hAnsi="Arial" w:cs="Arial"/>
          <w:lang w:val="en-GB"/>
        </w:rPr>
      </w:pPr>
    </w:p>
    <w:p w14:paraId="3E334C58" w14:textId="77777777" w:rsidR="00E531D7" w:rsidRDefault="00E531D7" w:rsidP="00E531D7">
      <w:pPr>
        <w:rPr>
          <w:rFonts w:ascii="Arial" w:hAnsi="Arial" w:cs="Arial"/>
          <w:lang w:val="en-GB"/>
        </w:rPr>
      </w:pPr>
      <w:r w:rsidRPr="00E531D7">
        <w:rPr>
          <w:rFonts w:ascii="Arial" w:hAnsi="Arial" w:cs="Arial"/>
          <w:lang w:val="en-GB"/>
        </w:rPr>
        <w:t xml:space="preserve">Pedal for Scotland- Scotland’s Biggest Bike Event – 5th, 6th, 13th September 2015. We can find the following link for further information about what happened during that time: </w:t>
      </w:r>
    </w:p>
    <w:p w14:paraId="27085F36" w14:textId="198AD72F" w:rsidR="00E531D7" w:rsidRDefault="00001CCE" w:rsidP="00E531D7">
      <w:pPr>
        <w:rPr>
          <w:rFonts w:ascii="Arial" w:hAnsi="Arial" w:cs="Arial"/>
          <w:lang w:val="en-GB"/>
        </w:rPr>
      </w:pPr>
      <w:hyperlink r:id="rId15" w:history="1">
        <w:r w:rsidRPr="000A33B7">
          <w:rPr>
            <w:rStyle w:val="Hyperlink"/>
            <w:rFonts w:ascii="Arial" w:hAnsi="Arial" w:cs="Arial"/>
            <w:lang w:val="en-GB"/>
          </w:rPr>
          <w:t>http://www.dailyrecord.co.uk/lifestyle/health-fitness/pedal-scotland-scotlands-biggest-bike-6103718</w:t>
        </w:r>
      </w:hyperlink>
    </w:p>
    <w:p w14:paraId="7E6DF160" w14:textId="77777777" w:rsidR="00001CCE" w:rsidRPr="00001CCE" w:rsidRDefault="00001CCE" w:rsidP="00E531D7">
      <w:pPr>
        <w:rPr>
          <w:rFonts w:ascii="Arial" w:hAnsi="Arial" w:cs="Arial"/>
          <w:lang w:val="en-GB"/>
        </w:rPr>
      </w:pPr>
    </w:p>
    <w:p w14:paraId="073959B6" w14:textId="3DE93F47" w:rsidR="00E531D7" w:rsidRPr="00E531D7" w:rsidRDefault="003E7150" w:rsidP="00E531D7">
      <w:pPr>
        <w:rPr>
          <w:rFonts w:ascii="Arial" w:hAnsi="Arial" w:cs="Arial"/>
          <w:lang w:val="en-GB"/>
        </w:rPr>
      </w:pPr>
      <w:r>
        <w:rPr>
          <w:rFonts w:ascii="Arial" w:hAnsi="Arial" w:cs="Arial"/>
          <w:lang w:val="en-GB"/>
        </w:rPr>
        <w:t xml:space="preserve">According to </w:t>
      </w:r>
      <w:r w:rsidR="00281DB6">
        <w:rPr>
          <w:rFonts w:ascii="Arial" w:hAnsi="Arial" w:cs="Arial"/>
          <w:lang w:val="en-GB"/>
        </w:rPr>
        <w:t>these findings</w:t>
      </w:r>
      <w:r w:rsidR="00E531D7" w:rsidRPr="00E531D7">
        <w:rPr>
          <w:rFonts w:ascii="Arial" w:hAnsi="Arial" w:cs="Arial"/>
          <w:lang w:val="en-GB"/>
        </w:rPr>
        <w:t xml:space="preserve">, bike events can also affect the amount of bikes </w:t>
      </w:r>
      <w:r w:rsidRPr="00E531D7">
        <w:rPr>
          <w:rFonts w:ascii="Arial" w:hAnsi="Arial" w:cs="Arial"/>
          <w:lang w:val="en-GB"/>
        </w:rPr>
        <w:t>significantly</w:t>
      </w:r>
      <w:r>
        <w:rPr>
          <w:rFonts w:ascii="Arial" w:hAnsi="Arial" w:cs="Arial"/>
          <w:lang w:val="en-GB"/>
        </w:rPr>
        <w:t xml:space="preserve">. </w:t>
      </w:r>
    </w:p>
    <w:p w14:paraId="78D21644" w14:textId="287D718A" w:rsidR="00E531D7" w:rsidRDefault="00E531D7" w:rsidP="00026197">
      <w:pPr>
        <w:rPr>
          <w:rFonts w:ascii="Arial" w:hAnsi="Arial" w:cs="Arial"/>
          <w:lang w:val="en-GB"/>
        </w:rPr>
      </w:pPr>
    </w:p>
    <w:p w14:paraId="6827CB0A" w14:textId="4D7F2D3F" w:rsidR="00A935B4" w:rsidRDefault="00A935B4" w:rsidP="00A935B4">
      <w:pPr>
        <w:pStyle w:val="ListParagraph"/>
        <w:numPr>
          <w:ilvl w:val="0"/>
          <w:numId w:val="5"/>
        </w:numPr>
        <w:ind w:firstLineChars="0"/>
        <w:rPr>
          <w:rFonts w:ascii="Arial" w:hAnsi="Arial" w:cs="Arial"/>
          <w:lang w:val="en-GB"/>
        </w:rPr>
      </w:pPr>
      <w:r>
        <w:rPr>
          <w:rFonts w:ascii="Arial" w:hAnsi="Arial" w:cs="Arial"/>
          <w:lang w:val="en-GB"/>
        </w:rPr>
        <w:t>The change of traffic from 04/2015 to 06/2016 (</w:t>
      </w:r>
      <w:r w:rsidR="00F826C5">
        <w:rPr>
          <w:rFonts w:ascii="Arial" w:hAnsi="Arial" w:cs="Arial"/>
          <w:lang w:val="en-GB"/>
        </w:rPr>
        <w:t>take counter 42/43 as example)</w:t>
      </w:r>
    </w:p>
    <w:p w14:paraId="5E360C5B" w14:textId="77777777" w:rsidR="00A935B4" w:rsidRDefault="00A935B4" w:rsidP="00A935B4">
      <w:pPr>
        <w:rPr>
          <w:rFonts w:ascii="Arial" w:hAnsi="Arial" w:cs="Arial"/>
          <w:lang w:val="en-GB"/>
        </w:rPr>
      </w:pPr>
    </w:p>
    <w:p w14:paraId="63F86FCE" w14:textId="7D2E3AF1" w:rsidR="00A935B4" w:rsidRDefault="00A935B4" w:rsidP="00A935B4">
      <w:pPr>
        <w:rPr>
          <w:rFonts w:ascii="Arial" w:hAnsi="Arial" w:cs="Arial"/>
          <w:lang w:val="en-GB"/>
        </w:rPr>
      </w:pPr>
      <w:r>
        <w:rPr>
          <w:rFonts w:ascii="Arial" w:hAnsi="Arial" w:cs="Arial"/>
          <w:noProof/>
          <w:lang w:val="en-GB"/>
        </w:rPr>
        <w:drawing>
          <wp:inline distT="0" distB="0" distL="0" distR="0" wp14:anchorId="318B6FD0" wp14:editId="10327029">
            <wp:extent cx="5262880" cy="3348284"/>
            <wp:effectExtent l="0" t="0" r="0" b="5080"/>
            <wp:docPr id="5" name="图片 5" descr="下载%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下载%2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004" cy="3355361"/>
                    </a:xfrm>
                    <a:prstGeom prst="rect">
                      <a:avLst/>
                    </a:prstGeom>
                    <a:noFill/>
                    <a:ln>
                      <a:noFill/>
                    </a:ln>
                  </pic:spPr>
                </pic:pic>
              </a:graphicData>
            </a:graphic>
          </wp:inline>
        </w:drawing>
      </w:r>
    </w:p>
    <w:p w14:paraId="11176AD5" w14:textId="750C2251" w:rsidR="00F826C5" w:rsidRDefault="00F826C5" w:rsidP="00A935B4">
      <w:pPr>
        <w:rPr>
          <w:rFonts w:ascii="Arial" w:hAnsi="Arial" w:cs="Arial"/>
          <w:lang w:val="en-GB"/>
        </w:rPr>
      </w:pPr>
      <w:r>
        <w:rPr>
          <w:rFonts w:ascii="Arial" w:hAnsi="Arial" w:cs="Arial"/>
          <w:lang w:val="en-GB"/>
        </w:rPr>
        <w:t>comments:</w:t>
      </w:r>
    </w:p>
    <w:p w14:paraId="06285046" w14:textId="5BC93ECA" w:rsidR="005B04DC" w:rsidRPr="00AE2492" w:rsidRDefault="005405E6" w:rsidP="00AE2492">
      <w:pPr>
        <w:pStyle w:val="ListParagraph"/>
        <w:numPr>
          <w:ilvl w:val="0"/>
          <w:numId w:val="16"/>
        </w:numPr>
        <w:ind w:firstLineChars="0"/>
        <w:rPr>
          <w:rFonts w:ascii="Arial" w:hAnsi="Arial" w:cs="Arial"/>
          <w:lang w:val="en-GB"/>
        </w:rPr>
      </w:pPr>
      <w:r w:rsidRPr="00AE2492">
        <w:rPr>
          <w:rFonts w:ascii="Arial" w:hAnsi="Arial" w:cs="Arial"/>
          <w:lang w:val="en-GB"/>
        </w:rPr>
        <w:t>Unlike other fluctuations, t</w:t>
      </w:r>
      <w:r w:rsidR="005B04DC" w:rsidRPr="00AE2492">
        <w:rPr>
          <w:rFonts w:ascii="Arial" w:hAnsi="Arial" w:cs="Arial"/>
          <w:lang w:val="en-GB"/>
        </w:rPr>
        <w:t>he steady and straight increase</w:t>
      </w:r>
      <w:r w:rsidR="008A7E48" w:rsidRPr="00AE2492">
        <w:rPr>
          <w:rFonts w:ascii="Arial" w:hAnsi="Arial" w:cs="Arial"/>
          <w:lang w:val="en-GB"/>
        </w:rPr>
        <w:t>s</w:t>
      </w:r>
      <w:r w:rsidR="005B04DC" w:rsidRPr="00AE2492">
        <w:rPr>
          <w:rFonts w:ascii="Arial" w:hAnsi="Arial" w:cs="Arial"/>
          <w:lang w:val="en-GB"/>
        </w:rPr>
        <w:t xml:space="preserve"> </w:t>
      </w:r>
      <w:r w:rsidR="00437E37" w:rsidRPr="00AE2492">
        <w:rPr>
          <w:rFonts w:ascii="Arial" w:hAnsi="Arial" w:cs="Arial"/>
          <w:lang w:val="en-GB"/>
        </w:rPr>
        <w:t xml:space="preserve">appear </w:t>
      </w:r>
      <w:r w:rsidR="008A7E48" w:rsidRPr="00AE2492">
        <w:rPr>
          <w:rFonts w:ascii="Arial" w:hAnsi="Arial" w:cs="Arial"/>
          <w:lang w:val="en-GB"/>
        </w:rPr>
        <w:t>in the red circle</w:t>
      </w:r>
      <w:r w:rsidR="00F6036A" w:rsidRPr="00AE2492">
        <w:rPr>
          <w:rFonts w:ascii="Arial" w:hAnsi="Arial" w:cs="Arial"/>
          <w:lang w:val="en-GB"/>
        </w:rPr>
        <w:t>s</w:t>
      </w:r>
      <w:r w:rsidR="008A7E48" w:rsidRPr="00AE2492">
        <w:rPr>
          <w:rFonts w:ascii="Arial" w:hAnsi="Arial" w:cs="Arial"/>
          <w:lang w:val="en-GB"/>
        </w:rPr>
        <w:t xml:space="preserve">. The bike counters are considered out </w:t>
      </w:r>
      <w:r w:rsidR="00F6036A" w:rsidRPr="00AE2492">
        <w:rPr>
          <w:rFonts w:ascii="Arial" w:hAnsi="Arial" w:cs="Arial"/>
          <w:lang w:val="en-GB"/>
        </w:rPr>
        <w:t>of service;</w:t>
      </w:r>
    </w:p>
    <w:p w14:paraId="27C215C0" w14:textId="77777777" w:rsidR="00F6036A" w:rsidRDefault="00F6036A" w:rsidP="00A935B4">
      <w:pPr>
        <w:rPr>
          <w:rFonts w:ascii="Arial" w:hAnsi="Arial" w:cs="Arial"/>
          <w:lang w:val="en-GB"/>
        </w:rPr>
      </w:pPr>
    </w:p>
    <w:p w14:paraId="54E8CCBF" w14:textId="72C78425" w:rsidR="000B2306" w:rsidRDefault="00F826C5" w:rsidP="00AE2492">
      <w:pPr>
        <w:pStyle w:val="ListParagraph"/>
        <w:numPr>
          <w:ilvl w:val="0"/>
          <w:numId w:val="16"/>
        </w:numPr>
        <w:ind w:firstLineChars="0"/>
        <w:rPr>
          <w:rFonts w:ascii="Arial" w:hAnsi="Arial" w:cs="Arial"/>
          <w:lang w:val="en-GB"/>
        </w:rPr>
      </w:pPr>
      <w:r w:rsidRPr="00AE2492">
        <w:rPr>
          <w:rFonts w:ascii="Arial" w:hAnsi="Arial" w:cs="Arial"/>
          <w:lang w:val="en-GB"/>
        </w:rPr>
        <w:t>The bike counts over the year has fluctuated dramatically, and the</w:t>
      </w:r>
      <w:r w:rsidR="00C25728" w:rsidRPr="00AE2492">
        <w:rPr>
          <w:rFonts w:ascii="Arial" w:hAnsi="Arial" w:cs="Arial"/>
          <w:lang w:val="en-GB"/>
        </w:rPr>
        <w:t xml:space="preserve"> peaked</w:t>
      </w:r>
      <w:r w:rsidRPr="00AE2492">
        <w:rPr>
          <w:rFonts w:ascii="Arial" w:hAnsi="Arial" w:cs="Arial"/>
          <w:lang w:val="en-GB"/>
        </w:rPr>
        <w:t xml:space="preserve"> ups and downs </w:t>
      </w:r>
      <w:r w:rsidR="00C25728" w:rsidRPr="00AE2492">
        <w:rPr>
          <w:rFonts w:ascii="Arial" w:hAnsi="Arial" w:cs="Arial"/>
          <w:lang w:val="en-GB"/>
        </w:rPr>
        <w:t xml:space="preserve">indicated the different performance in days. In 2016/01 or so, the traffic hit its lowest point. To get a </w:t>
      </w:r>
      <w:r w:rsidR="000B2306" w:rsidRPr="00AE2492">
        <w:rPr>
          <w:rFonts w:ascii="Arial" w:hAnsi="Arial" w:cs="Arial"/>
          <w:lang w:val="en-GB"/>
        </w:rPr>
        <w:t>clearer</w:t>
      </w:r>
      <w:r w:rsidR="00C25728" w:rsidRPr="00AE2492">
        <w:rPr>
          <w:rFonts w:ascii="Arial" w:hAnsi="Arial" w:cs="Arial"/>
          <w:lang w:val="en-GB"/>
        </w:rPr>
        <w:t xml:space="preserve"> point of view, we narrow down the time line:</w:t>
      </w:r>
    </w:p>
    <w:p w14:paraId="3D986BF1" w14:textId="77777777" w:rsidR="00F64AC5" w:rsidRPr="00AE2492" w:rsidRDefault="00F64AC5" w:rsidP="00AE2492">
      <w:pPr>
        <w:rPr>
          <w:rFonts w:ascii="Arial" w:hAnsi="Arial" w:cs="Arial"/>
          <w:lang w:val="en-GB"/>
        </w:rPr>
      </w:pPr>
    </w:p>
    <w:p w14:paraId="41BE538F" w14:textId="136AEA24" w:rsidR="00F64AC5" w:rsidRPr="00F64AC5" w:rsidRDefault="00F64AC5" w:rsidP="00AE2492">
      <w:pPr>
        <w:pStyle w:val="ListParagraph"/>
        <w:ind w:left="360" w:firstLineChars="0" w:firstLine="0"/>
        <w:rPr>
          <w:lang w:val="en-GB"/>
        </w:rPr>
      </w:pPr>
      <w:r w:rsidRPr="00F64AC5">
        <w:rPr>
          <w:rFonts w:ascii="Arial" w:hAnsi="Arial" w:cs="Arial"/>
          <w:lang w:val="en-GB"/>
        </w:rPr>
        <w:t>data reached its bottom around Dec.26, which fit in line with the Christmas.</w:t>
      </w:r>
    </w:p>
    <w:p w14:paraId="496E5B55" w14:textId="77777777" w:rsidR="005B04DC" w:rsidRDefault="005B04DC" w:rsidP="00A935B4">
      <w:pPr>
        <w:rPr>
          <w:rFonts w:ascii="Arial" w:hAnsi="Arial" w:cs="Arial"/>
          <w:lang w:val="en-GB"/>
        </w:rPr>
      </w:pPr>
    </w:p>
    <w:p w14:paraId="29B2B0BC" w14:textId="634597E1" w:rsidR="005B04DC" w:rsidRDefault="00A55C89" w:rsidP="00A935B4">
      <w:pPr>
        <w:rPr>
          <w:rFonts w:ascii="Arial" w:hAnsi="Arial" w:cs="Arial"/>
          <w:lang w:val="en-GB"/>
        </w:rPr>
      </w:pPr>
      <w:r>
        <w:rPr>
          <w:rFonts w:ascii="Arial" w:hAnsi="Arial" w:cs="Arial"/>
          <w:noProof/>
          <w:lang w:val="en-GB"/>
        </w:rPr>
        <w:drawing>
          <wp:inline distT="0" distB="0" distL="0" distR="0" wp14:anchorId="4318ECB5" wp14:editId="34D82664">
            <wp:extent cx="5268595" cy="3228340"/>
            <wp:effectExtent l="0" t="0" r="0" b="0"/>
            <wp:docPr id="9" name="图片 9"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2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8595" cy="3228340"/>
                    </a:xfrm>
                    <a:prstGeom prst="rect">
                      <a:avLst/>
                    </a:prstGeom>
                    <a:noFill/>
                    <a:ln>
                      <a:noFill/>
                    </a:ln>
                  </pic:spPr>
                </pic:pic>
              </a:graphicData>
            </a:graphic>
          </wp:inline>
        </w:drawing>
      </w:r>
    </w:p>
    <w:p w14:paraId="0F0FFC2C" w14:textId="77777777" w:rsidR="00F826C5" w:rsidRDefault="00F826C5" w:rsidP="00A935B4">
      <w:pPr>
        <w:rPr>
          <w:rFonts w:ascii="Arial" w:hAnsi="Arial" w:cs="Arial"/>
          <w:lang w:val="en-GB"/>
        </w:rPr>
      </w:pPr>
    </w:p>
    <w:p w14:paraId="7349E611" w14:textId="4D0384B1" w:rsidR="00F826C5" w:rsidRDefault="00F826C5" w:rsidP="00A935B4">
      <w:pPr>
        <w:rPr>
          <w:rFonts w:ascii="Arial" w:hAnsi="Arial" w:cs="Arial"/>
          <w:lang w:val="en-GB"/>
        </w:rPr>
      </w:pPr>
    </w:p>
    <w:p w14:paraId="48A49108" w14:textId="192DF70A" w:rsidR="000B2306" w:rsidRDefault="000B2306" w:rsidP="00A935B4">
      <w:pPr>
        <w:rPr>
          <w:rFonts w:ascii="Arial" w:hAnsi="Arial" w:cs="Arial"/>
          <w:lang w:val="en-GB"/>
        </w:rPr>
      </w:pPr>
    </w:p>
    <w:p w14:paraId="4DA13B71" w14:textId="08AB5E98" w:rsidR="00646628" w:rsidRDefault="00646628" w:rsidP="00646628">
      <w:pPr>
        <w:pStyle w:val="ListParagraph"/>
        <w:numPr>
          <w:ilvl w:val="0"/>
          <w:numId w:val="5"/>
        </w:numPr>
        <w:ind w:firstLineChars="0"/>
        <w:rPr>
          <w:rFonts w:ascii="Arial" w:hAnsi="Arial" w:cs="Arial"/>
          <w:lang w:val="en-GB"/>
        </w:rPr>
      </w:pPr>
      <w:r>
        <w:rPr>
          <w:rFonts w:ascii="Arial" w:hAnsi="Arial" w:cs="Arial"/>
          <w:lang w:val="en-GB"/>
        </w:rPr>
        <w:t>The general overview of seasonality cycling traffic</w:t>
      </w:r>
    </w:p>
    <w:p w14:paraId="29E671E0" w14:textId="76E8B243" w:rsidR="00646628" w:rsidRDefault="00646628" w:rsidP="00646628">
      <w:pPr>
        <w:rPr>
          <w:rFonts w:ascii="Arial" w:hAnsi="Arial" w:cs="Arial"/>
          <w:lang w:val="en-GB"/>
        </w:rPr>
      </w:pPr>
      <w:r w:rsidRPr="00646628">
        <w:rPr>
          <w:rFonts w:ascii="Arial" w:hAnsi="Arial" w:cs="Arial"/>
          <w:noProof/>
          <w:lang w:val="en-GB"/>
        </w:rPr>
        <w:drawing>
          <wp:inline distT="0" distB="0" distL="0" distR="0" wp14:anchorId="580BBE5B" wp14:editId="56363B71">
            <wp:extent cx="5270500" cy="3342640"/>
            <wp:effectExtent l="0" t="0" r="12700"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342640"/>
                    </a:xfrm>
                    <a:prstGeom prst="rect">
                      <a:avLst/>
                    </a:prstGeom>
                  </pic:spPr>
                </pic:pic>
              </a:graphicData>
            </a:graphic>
          </wp:inline>
        </w:drawing>
      </w:r>
    </w:p>
    <w:p w14:paraId="5D0AD0B9" w14:textId="397A2036" w:rsidR="001E3F0B" w:rsidRDefault="001E3F0B" w:rsidP="00646628">
      <w:pPr>
        <w:rPr>
          <w:rFonts w:ascii="Arial" w:hAnsi="Arial" w:cs="Arial"/>
          <w:lang w:val="en-GB"/>
        </w:rPr>
      </w:pPr>
      <w:r>
        <w:rPr>
          <w:rFonts w:ascii="Arial" w:hAnsi="Arial" w:cs="Arial"/>
          <w:lang w:val="en-GB"/>
        </w:rPr>
        <w:t>Comments:</w:t>
      </w:r>
    </w:p>
    <w:p w14:paraId="3D72448E" w14:textId="2C9B787D" w:rsidR="00646628" w:rsidRPr="00893DBA" w:rsidRDefault="001E3F0B" w:rsidP="00893DBA">
      <w:pPr>
        <w:pStyle w:val="ListParagraph"/>
        <w:numPr>
          <w:ilvl w:val="0"/>
          <w:numId w:val="17"/>
        </w:numPr>
        <w:ind w:firstLineChars="0"/>
        <w:rPr>
          <w:rFonts w:ascii="Arial" w:hAnsi="Arial" w:cs="Arial"/>
          <w:lang w:val="en-GB"/>
        </w:rPr>
      </w:pPr>
      <w:r w:rsidRPr="00893DBA">
        <w:rPr>
          <w:rFonts w:ascii="Arial" w:hAnsi="Arial" w:cs="Arial"/>
          <w:lang w:val="en-GB"/>
        </w:rPr>
        <w:t xml:space="preserve">The bike counts peak in summer which are in accordance </w:t>
      </w:r>
      <w:r w:rsidR="00702E83">
        <w:rPr>
          <w:rFonts w:ascii="Arial" w:hAnsi="Arial" w:cs="Arial"/>
          <w:lang w:val="en-GB"/>
        </w:rPr>
        <w:t xml:space="preserve">with </w:t>
      </w:r>
      <w:r w:rsidRPr="00893DBA">
        <w:rPr>
          <w:rFonts w:ascii="Arial" w:hAnsi="Arial" w:cs="Arial"/>
          <w:lang w:val="en-GB"/>
        </w:rPr>
        <w:t xml:space="preserve">common knowledge. To look into the specific determiner </w:t>
      </w:r>
      <w:r w:rsidR="004F7C02" w:rsidRPr="00893DBA">
        <w:rPr>
          <w:rFonts w:ascii="Arial" w:hAnsi="Arial" w:cs="Arial"/>
          <w:lang w:val="en-GB"/>
        </w:rPr>
        <w:t xml:space="preserve">in seasonal factors, </w:t>
      </w:r>
      <w:r w:rsidR="00CD217F" w:rsidRPr="00893DBA">
        <w:rPr>
          <w:rFonts w:ascii="Arial" w:hAnsi="Arial" w:cs="Arial"/>
          <w:lang w:val="en-GB"/>
        </w:rPr>
        <w:t xml:space="preserve">the relationship between </w:t>
      </w:r>
      <w:r w:rsidR="00A64FC9" w:rsidRPr="00893DBA">
        <w:rPr>
          <w:rFonts w:ascii="Arial" w:hAnsi="Arial" w:cs="Arial"/>
          <w:lang w:val="en-GB"/>
        </w:rPr>
        <w:t xml:space="preserve">weather and bike counts is analysed </w:t>
      </w:r>
      <w:r w:rsidR="00702E83">
        <w:rPr>
          <w:rFonts w:ascii="Arial" w:hAnsi="Arial" w:cs="Arial"/>
          <w:lang w:val="en-GB"/>
        </w:rPr>
        <w:t>as followed</w:t>
      </w:r>
      <w:r w:rsidR="00A64FC9" w:rsidRPr="00893DBA">
        <w:rPr>
          <w:rFonts w:ascii="Arial" w:hAnsi="Arial" w:cs="Arial"/>
          <w:lang w:val="en-GB"/>
        </w:rPr>
        <w:t>.</w:t>
      </w:r>
    </w:p>
    <w:p w14:paraId="1E6D54D7" w14:textId="77777777" w:rsidR="000B2306" w:rsidRDefault="000B2306" w:rsidP="00A935B4">
      <w:pPr>
        <w:rPr>
          <w:rFonts w:ascii="Arial" w:hAnsi="Arial" w:cs="Arial"/>
          <w:lang w:val="en-GB"/>
        </w:rPr>
      </w:pPr>
    </w:p>
    <w:p w14:paraId="635C7BDE" w14:textId="0DC067B0" w:rsidR="000B2306" w:rsidRPr="000B2306" w:rsidRDefault="00FF5C94" w:rsidP="000B2306">
      <w:pPr>
        <w:pStyle w:val="ListParagraph"/>
        <w:numPr>
          <w:ilvl w:val="0"/>
          <w:numId w:val="5"/>
        </w:numPr>
        <w:ind w:firstLineChars="0"/>
        <w:rPr>
          <w:rFonts w:ascii="Arial" w:hAnsi="Arial" w:cs="Arial"/>
          <w:lang w:val="en-GB"/>
        </w:rPr>
      </w:pPr>
      <w:r>
        <w:rPr>
          <w:rFonts w:ascii="Arial" w:hAnsi="Arial" w:cs="Arial"/>
          <w:lang w:val="en-GB"/>
        </w:rPr>
        <w:t>Approaching t</w:t>
      </w:r>
      <w:r w:rsidR="000B2306">
        <w:rPr>
          <w:rFonts w:ascii="Arial" w:hAnsi="Arial" w:cs="Arial"/>
          <w:lang w:val="en-GB"/>
        </w:rPr>
        <w:t xml:space="preserve">he performance of bike counts in days of </w:t>
      </w:r>
      <w:r>
        <w:rPr>
          <w:rFonts w:ascii="Arial" w:hAnsi="Arial" w:cs="Arial"/>
          <w:lang w:val="en-GB"/>
        </w:rPr>
        <w:t>a week</w:t>
      </w:r>
    </w:p>
    <w:p w14:paraId="1F67C4E0" w14:textId="21028FA6" w:rsidR="00613551" w:rsidRDefault="000C29F0" w:rsidP="00026197">
      <w:pPr>
        <w:rPr>
          <w:rFonts w:ascii="Arial" w:hAnsi="Arial" w:cs="Arial"/>
          <w:b/>
          <w:lang w:val="en-GB"/>
        </w:rPr>
      </w:pPr>
      <w:r w:rsidRPr="00AE30B6">
        <w:rPr>
          <w:noProof/>
          <w:lang w:val="en-GB"/>
        </w:rPr>
        <w:drawing>
          <wp:inline distT="0" distB="0" distL="0" distR="0" wp14:anchorId="7A4DA68C" wp14:editId="2B4B71BC">
            <wp:extent cx="5270500" cy="333699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2767" cy="3338431"/>
                    </a:xfrm>
                    <a:prstGeom prst="rect">
                      <a:avLst/>
                    </a:prstGeom>
                  </pic:spPr>
                </pic:pic>
              </a:graphicData>
            </a:graphic>
          </wp:inline>
        </w:drawing>
      </w:r>
    </w:p>
    <w:p w14:paraId="4629A237" w14:textId="77777777" w:rsidR="006D5293" w:rsidRDefault="006D5293" w:rsidP="00026197">
      <w:pPr>
        <w:rPr>
          <w:rFonts w:ascii="Arial" w:hAnsi="Arial" w:cs="Arial"/>
          <w:lang w:val="en-GB"/>
        </w:rPr>
      </w:pPr>
    </w:p>
    <w:p w14:paraId="29567BF1" w14:textId="521469B5" w:rsidR="00FF5C94" w:rsidRDefault="00FF5C94" w:rsidP="00026197">
      <w:pPr>
        <w:rPr>
          <w:rFonts w:ascii="Arial" w:hAnsi="Arial" w:cs="Arial"/>
          <w:lang w:val="en-GB"/>
        </w:rPr>
      </w:pPr>
      <w:r>
        <w:rPr>
          <w:rFonts w:ascii="Arial" w:hAnsi="Arial" w:cs="Arial"/>
          <w:lang w:val="en-GB"/>
        </w:rPr>
        <w:t>comments:</w:t>
      </w:r>
    </w:p>
    <w:p w14:paraId="0898E7EB" w14:textId="636A0F0D" w:rsidR="00FF5C94" w:rsidRPr="00893DBA" w:rsidRDefault="00FF5C94" w:rsidP="00893DBA">
      <w:pPr>
        <w:pStyle w:val="ListParagraph"/>
        <w:numPr>
          <w:ilvl w:val="0"/>
          <w:numId w:val="18"/>
        </w:numPr>
        <w:ind w:firstLineChars="0"/>
        <w:rPr>
          <w:rFonts w:ascii="Arial" w:hAnsi="Arial" w:cs="Arial"/>
          <w:lang w:val="en-GB"/>
        </w:rPr>
      </w:pPr>
      <w:r w:rsidRPr="00893DBA">
        <w:rPr>
          <w:rFonts w:ascii="Arial" w:hAnsi="Arial" w:cs="Arial"/>
          <w:lang w:val="en-GB"/>
        </w:rPr>
        <w:t xml:space="preserve">People prefer to go out for biking on weekday rather than weekends, even taking </w:t>
      </w:r>
      <w:bookmarkStart w:id="6" w:name="OLE_LINK21"/>
      <w:bookmarkStart w:id="7" w:name="OLE_LINK22"/>
      <w:r w:rsidRPr="00893DBA">
        <w:rPr>
          <w:rFonts w:ascii="Arial" w:hAnsi="Arial" w:cs="Arial"/>
          <w:lang w:val="en-GB"/>
        </w:rPr>
        <w:t>confidence intervals</w:t>
      </w:r>
      <w:bookmarkEnd w:id="6"/>
      <w:bookmarkEnd w:id="7"/>
      <w:r w:rsidRPr="00893DBA">
        <w:rPr>
          <w:rFonts w:ascii="Arial" w:hAnsi="Arial" w:cs="Arial"/>
          <w:lang w:val="en-GB"/>
        </w:rPr>
        <w:t xml:space="preserve"> into consideration</w:t>
      </w:r>
    </w:p>
    <w:p w14:paraId="626C0A25" w14:textId="77777777" w:rsidR="00DE2288" w:rsidRPr="00FF5C94" w:rsidRDefault="00DE2288" w:rsidP="00FF5C94">
      <w:pPr>
        <w:rPr>
          <w:rFonts w:ascii="Arial" w:hAnsi="Arial" w:cs="Arial"/>
          <w:lang w:val="en-GB"/>
        </w:rPr>
      </w:pPr>
    </w:p>
    <w:p w14:paraId="74282CFA" w14:textId="3F71EB06" w:rsidR="00FF5C94" w:rsidRPr="00893DBA" w:rsidRDefault="00FF5C94" w:rsidP="00893DBA">
      <w:pPr>
        <w:pStyle w:val="ListParagraph"/>
        <w:ind w:left="360" w:firstLineChars="0" w:firstLine="0"/>
        <w:jc w:val="left"/>
        <w:rPr>
          <w:rFonts w:ascii="Arial" w:hAnsi="Arial" w:cs="Arial"/>
          <w:lang w:val="en-GB"/>
        </w:rPr>
      </w:pPr>
      <w:r w:rsidRPr="00893DBA">
        <w:rPr>
          <w:rFonts w:ascii="Arial" w:hAnsi="Arial" w:cs="Arial"/>
          <w:lang w:val="en-GB"/>
        </w:rPr>
        <w:t>We get the hint of the decrease in weekends, whi</w:t>
      </w:r>
      <w:r w:rsidR="00DD463A" w:rsidRPr="00893DBA">
        <w:rPr>
          <w:rFonts w:ascii="Arial" w:hAnsi="Arial" w:cs="Arial"/>
          <w:lang w:val="en-GB"/>
        </w:rPr>
        <w:t xml:space="preserve">ch </w:t>
      </w:r>
      <w:r w:rsidR="00DE2288" w:rsidRPr="00893DBA">
        <w:rPr>
          <w:rFonts w:ascii="Arial" w:hAnsi="Arial" w:cs="Arial"/>
          <w:lang w:val="en-GB"/>
        </w:rPr>
        <w:t>the determined factor of bike traffic pertains to commuting. To peek into the traffic change within one day, the boxplot below shows the dispersion of traffic in an hour basis:</w:t>
      </w:r>
    </w:p>
    <w:p w14:paraId="7A5FC1AB" w14:textId="77777777" w:rsidR="0025087E" w:rsidRDefault="0025087E" w:rsidP="00DE2288">
      <w:pPr>
        <w:rPr>
          <w:rFonts w:ascii="Arial" w:hAnsi="Arial" w:cs="Arial"/>
          <w:lang w:val="en-GB"/>
        </w:rPr>
      </w:pPr>
    </w:p>
    <w:p w14:paraId="4695C0B2" w14:textId="77777777" w:rsidR="0025087E" w:rsidRDefault="0025087E" w:rsidP="00DE2288">
      <w:pPr>
        <w:rPr>
          <w:rFonts w:ascii="Arial" w:hAnsi="Arial" w:cs="Arial"/>
          <w:lang w:val="en-GB"/>
        </w:rPr>
      </w:pPr>
    </w:p>
    <w:p w14:paraId="7A0E4500" w14:textId="4078C59A" w:rsidR="0025087E" w:rsidRPr="0025087E" w:rsidRDefault="0025087E" w:rsidP="0025087E">
      <w:pPr>
        <w:pStyle w:val="ListParagraph"/>
        <w:numPr>
          <w:ilvl w:val="0"/>
          <w:numId w:val="5"/>
        </w:numPr>
        <w:ind w:firstLineChars="0"/>
        <w:rPr>
          <w:rFonts w:ascii="Arial" w:hAnsi="Arial" w:cs="Arial"/>
          <w:lang w:val="en-GB"/>
        </w:rPr>
      </w:pPr>
      <w:r>
        <w:rPr>
          <w:rFonts w:ascii="Arial" w:hAnsi="Arial" w:cs="Arial"/>
          <w:lang w:val="en-GB"/>
        </w:rPr>
        <w:t>The performance of cycling traffic in a day</w:t>
      </w:r>
    </w:p>
    <w:p w14:paraId="0BCEDB10" w14:textId="466E731E" w:rsidR="0007218F" w:rsidRDefault="0007218F" w:rsidP="00DE2288">
      <w:pPr>
        <w:rPr>
          <w:rFonts w:ascii="Arial" w:hAnsi="Arial" w:cs="Arial"/>
          <w:lang w:val="en-GB"/>
        </w:rPr>
      </w:pPr>
      <w:r w:rsidRPr="0007218F">
        <w:rPr>
          <w:rFonts w:ascii="Arial" w:hAnsi="Arial" w:cs="Arial"/>
          <w:noProof/>
          <w:lang w:val="en-GB"/>
        </w:rPr>
        <w:drawing>
          <wp:inline distT="0" distB="0" distL="0" distR="0" wp14:anchorId="16430EA8" wp14:editId="482B74B8">
            <wp:extent cx="5270500" cy="3640455"/>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640455"/>
                    </a:xfrm>
                    <a:prstGeom prst="rect">
                      <a:avLst/>
                    </a:prstGeom>
                  </pic:spPr>
                </pic:pic>
              </a:graphicData>
            </a:graphic>
          </wp:inline>
        </w:drawing>
      </w:r>
    </w:p>
    <w:p w14:paraId="12A645B6" w14:textId="0FCD0B6C" w:rsidR="00682BB9" w:rsidRDefault="00682BB9" w:rsidP="00DE2288">
      <w:pPr>
        <w:rPr>
          <w:rFonts w:ascii="Arial" w:hAnsi="Arial" w:cs="Arial"/>
          <w:lang w:val="en-GB"/>
        </w:rPr>
      </w:pPr>
      <w:r>
        <w:rPr>
          <w:rFonts w:ascii="Arial" w:hAnsi="Arial" w:cs="Arial"/>
          <w:lang w:val="en-GB"/>
        </w:rPr>
        <w:t>Comments:</w:t>
      </w:r>
    </w:p>
    <w:p w14:paraId="59318C4F" w14:textId="3BCDFF0A" w:rsidR="0007218F" w:rsidRPr="00893DBA" w:rsidRDefault="0007218F" w:rsidP="00893DBA">
      <w:pPr>
        <w:pStyle w:val="ListParagraph"/>
        <w:numPr>
          <w:ilvl w:val="0"/>
          <w:numId w:val="19"/>
        </w:numPr>
        <w:ind w:firstLineChars="0"/>
        <w:rPr>
          <w:rFonts w:ascii="Arial" w:hAnsi="Arial" w:cs="Arial"/>
          <w:lang w:val="en-GB"/>
        </w:rPr>
      </w:pPr>
      <w:r w:rsidRPr="00893DBA">
        <w:rPr>
          <w:rFonts w:ascii="Arial" w:hAnsi="Arial" w:cs="Arial"/>
          <w:lang w:val="en-GB"/>
        </w:rPr>
        <w:t xml:space="preserve">According to the graph, two rises occur in 7 to 9 and 16 to 18. It proves that </w:t>
      </w:r>
      <w:r w:rsidR="005B04DC" w:rsidRPr="00893DBA">
        <w:rPr>
          <w:rFonts w:ascii="Arial" w:hAnsi="Arial" w:cs="Arial"/>
          <w:lang w:val="en-GB"/>
        </w:rPr>
        <w:t xml:space="preserve">the main traffic in weekdays is </w:t>
      </w:r>
      <w:r w:rsidR="004061FC" w:rsidRPr="00893DBA">
        <w:rPr>
          <w:rFonts w:ascii="Arial" w:hAnsi="Arial" w:cs="Arial"/>
          <w:lang w:val="en-GB"/>
        </w:rPr>
        <w:t>f</w:t>
      </w:r>
      <w:r w:rsidR="004061FC">
        <w:rPr>
          <w:rFonts w:ascii="Arial" w:hAnsi="Arial" w:cs="Arial"/>
          <w:lang w:val="en-GB"/>
        </w:rPr>
        <w:t>or</w:t>
      </w:r>
      <w:r w:rsidR="004061FC" w:rsidRPr="00893DBA">
        <w:rPr>
          <w:rFonts w:ascii="Arial" w:hAnsi="Arial" w:cs="Arial"/>
          <w:lang w:val="en-GB"/>
        </w:rPr>
        <w:t xml:space="preserve"> </w:t>
      </w:r>
      <w:r w:rsidR="005B04DC" w:rsidRPr="00893DBA">
        <w:rPr>
          <w:rFonts w:ascii="Arial" w:hAnsi="Arial" w:cs="Arial"/>
          <w:lang w:val="en-GB"/>
        </w:rPr>
        <w:t>commuting.</w:t>
      </w:r>
    </w:p>
    <w:p w14:paraId="0AA37502" w14:textId="5B0AB5FC" w:rsidR="005B04DC" w:rsidRDefault="00893DBA" w:rsidP="00893DBA">
      <w:pPr>
        <w:pStyle w:val="ListParagraph"/>
        <w:numPr>
          <w:ilvl w:val="0"/>
          <w:numId w:val="19"/>
        </w:numPr>
        <w:ind w:firstLineChars="0"/>
        <w:rPr>
          <w:rFonts w:ascii="Arial" w:hAnsi="Arial" w:cs="Arial"/>
          <w:lang w:val="en-GB"/>
        </w:rPr>
      </w:pPr>
      <w:r w:rsidRPr="00893DBA">
        <w:rPr>
          <w:rFonts w:ascii="Arial" w:hAnsi="Arial" w:cs="Arial"/>
          <w:lang w:val="en-GB"/>
        </w:rPr>
        <w:t xml:space="preserve">The graph shows a significant cycling behaviour which cycling serves as the daily transportation. To advocate more cycling, more attention should focus on the cycling route to make commuting more convenient.  </w:t>
      </w:r>
    </w:p>
    <w:p w14:paraId="32CFB3AC" w14:textId="5CDEF1AE" w:rsidR="005B04DC" w:rsidRDefault="005B04DC" w:rsidP="005B04DC">
      <w:pPr>
        <w:pStyle w:val="ListParagraph"/>
        <w:numPr>
          <w:ilvl w:val="0"/>
          <w:numId w:val="5"/>
        </w:numPr>
        <w:ind w:firstLineChars="0"/>
        <w:rPr>
          <w:rFonts w:ascii="Arial" w:hAnsi="Arial" w:cs="Arial"/>
          <w:lang w:val="en-GB"/>
        </w:rPr>
      </w:pPr>
      <w:r>
        <w:rPr>
          <w:rFonts w:ascii="Arial" w:hAnsi="Arial" w:cs="Arial"/>
          <w:lang w:val="en-GB"/>
        </w:rPr>
        <w:t>Other exploratory variab</w:t>
      </w:r>
      <w:r w:rsidR="00F6036A">
        <w:rPr>
          <w:rFonts w:ascii="Arial" w:hAnsi="Arial" w:cs="Arial"/>
          <w:lang w:val="en-GB"/>
        </w:rPr>
        <w:t xml:space="preserve">les </w:t>
      </w:r>
    </w:p>
    <w:p w14:paraId="095F1DBA" w14:textId="68BDE983" w:rsidR="00BA6615" w:rsidRPr="00893DBA" w:rsidRDefault="00BA6615" w:rsidP="00893DBA">
      <w:pPr>
        <w:pStyle w:val="ListParagraph"/>
        <w:numPr>
          <w:ilvl w:val="0"/>
          <w:numId w:val="19"/>
        </w:numPr>
        <w:ind w:firstLineChars="0"/>
        <w:rPr>
          <w:rFonts w:ascii="Arial" w:hAnsi="Arial" w:cs="Arial"/>
          <w:lang w:val="en-GB"/>
        </w:rPr>
      </w:pPr>
      <w:bookmarkStart w:id="8" w:name="OLE_LINK3"/>
      <w:bookmarkStart w:id="9" w:name="OLE_LINK4"/>
      <w:r w:rsidRPr="00893DBA">
        <w:rPr>
          <w:rFonts w:ascii="Arial" w:eastAsia="Times New Roman" w:hAnsi="Arial" w:cs="Arial"/>
          <w:bCs/>
          <w:color w:val="000000"/>
          <w:kern w:val="0"/>
        </w:rPr>
        <w:t xml:space="preserve">The correlations between weather </w:t>
      </w:r>
      <w:r w:rsidRPr="00893DBA">
        <w:rPr>
          <w:rFonts w:ascii="Arial" w:hAnsi="Arial" w:cs="Arial"/>
          <w:lang w:val="en-GB"/>
        </w:rPr>
        <w:t>and bicycle</w:t>
      </w:r>
    </w:p>
    <w:p w14:paraId="0173AD1A" w14:textId="58B44059" w:rsidR="006D5293" w:rsidRPr="00893DBA" w:rsidRDefault="006D5293" w:rsidP="00893DBA">
      <w:pPr>
        <w:rPr>
          <w:rFonts w:ascii="Arial" w:hAnsi="Arial" w:cs="Arial"/>
          <w:lang w:val="en-GB"/>
        </w:rPr>
      </w:pPr>
      <w:r w:rsidRPr="00893DBA">
        <w:rPr>
          <w:rFonts w:ascii="Arial" w:hAnsi="Arial" w:cs="Arial"/>
          <w:lang w:val="en-GB"/>
        </w:rPr>
        <w:t xml:space="preserve">The plot below shows a weak linear correlation. </w:t>
      </w:r>
    </w:p>
    <w:p w14:paraId="78388DA4" w14:textId="50716EAA" w:rsidR="0017189B" w:rsidRPr="00893DBA" w:rsidRDefault="006D5293" w:rsidP="00893DBA">
      <w:pPr>
        <w:rPr>
          <w:rFonts w:ascii="Arial" w:hAnsi="Arial" w:cs="Arial"/>
          <w:lang w:val="en-GB"/>
        </w:rPr>
      </w:pPr>
      <w:r w:rsidRPr="00893DBA">
        <w:rPr>
          <w:rFonts w:ascii="Arial" w:hAnsi="Arial" w:cs="Arial"/>
          <w:lang w:val="en-GB"/>
        </w:rPr>
        <w:t>In accordance with it, the statistics</w:t>
      </w:r>
      <w:r w:rsidR="00275C92" w:rsidRPr="00893DBA">
        <w:rPr>
          <w:rFonts w:ascii="Arial" w:hAnsi="Arial" w:cs="Arial"/>
          <w:lang w:val="en-GB"/>
        </w:rPr>
        <w:t xml:space="preserve"> </w:t>
      </w:r>
      <w:r w:rsidR="0017189B" w:rsidRPr="00893DBA">
        <w:rPr>
          <w:rFonts w:ascii="Arial" w:hAnsi="Arial" w:cs="Arial"/>
          <w:lang w:val="en-GB"/>
        </w:rPr>
        <w:t>is</w:t>
      </w:r>
      <w:r w:rsidRPr="00893DBA">
        <w:rPr>
          <w:rFonts w:ascii="Arial" w:hAnsi="Arial" w:cs="Arial"/>
          <w:lang w:val="en-GB"/>
        </w:rPr>
        <w:t xml:space="preserve"> </w:t>
      </w:r>
    </w:p>
    <w:p w14:paraId="7E15963F" w14:textId="2AAF4421" w:rsidR="006D5293" w:rsidRPr="00893DBA" w:rsidRDefault="006D5293" w:rsidP="00893DBA">
      <w:pPr>
        <w:pStyle w:val="ListParagraph"/>
        <w:widowControl/>
        <w:numPr>
          <w:ilvl w:val="0"/>
          <w:numId w:val="22"/>
        </w:numPr>
        <w:shd w:val="clear" w:color="auto" w:fill="FFFFFF"/>
        <w:spacing w:before="80"/>
        <w:ind w:firstLineChars="0"/>
        <w:jc w:val="left"/>
        <w:outlineLvl w:val="2"/>
        <w:rPr>
          <w:rFonts w:ascii="Arial" w:eastAsia="Times New Roman" w:hAnsi="Arial" w:cs="Arial"/>
          <w:bCs/>
          <w:color w:val="000000"/>
          <w:kern w:val="0"/>
        </w:rPr>
      </w:pPr>
      <w:r w:rsidRPr="00893DBA">
        <w:rPr>
          <w:rFonts w:ascii="Arial" w:eastAsia="Times New Roman" w:hAnsi="Arial" w:cs="Arial"/>
          <w:bCs/>
          <w:color w:val="000000"/>
          <w:kern w:val="0"/>
        </w:rPr>
        <w:t xml:space="preserve">rvaule = -0.23 -- Wind speed does have a weak negative relationship with the </w:t>
      </w:r>
      <w:r w:rsidR="0017189B" w:rsidRPr="00893DBA">
        <w:rPr>
          <w:rFonts w:ascii="Arial" w:eastAsia="Times New Roman" w:hAnsi="Arial" w:cs="Arial"/>
          <w:bCs/>
          <w:color w:val="000000"/>
          <w:kern w:val="0"/>
        </w:rPr>
        <w:t xml:space="preserve">bike counts </w:t>
      </w:r>
      <w:r w:rsidRPr="00893DBA">
        <w:rPr>
          <w:rFonts w:ascii="Arial" w:eastAsia="Times New Roman" w:hAnsi="Arial" w:cs="Arial"/>
          <w:bCs/>
          <w:color w:val="000000"/>
          <w:kern w:val="0"/>
        </w:rPr>
        <w:t>as rvalue is between -0.3 and 0.</w:t>
      </w:r>
    </w:p>
    <w:p w14:paraId="1D31DB3C" w14:textId="55845F7B" w:rsidR="006D5293" w:rsidRPr="00893DBA" w:rsidRDefault="006D5293" w:rsidP="00893DBA">
      <w:pPr>
        <w:pStyle w:val="ListParagraph"/>
        <w:widowControl/>
        <w:numPr>
          <w:ilvl w:val="0"/>
          <w:numId w:val="22"/>
        </w:numPr>
        <w:shd w:val="clear" w:color="auto" w:fill="FFFFFF"/>
        <w:spacing w:before="80"/>
        <w:ind w:firstLineChars="0"/>
        <w:jc w:val="left"/>
        <w:outlineLvl w:val="2"/>
        <w:rPr>
          <w:rFonts w:ascii="Arial" w:eastAsia="Times New Roman" w:hAnsi="Arial" w:cs="Arial"/>
          <w:bCs/>
          <w:color w:val="000000"/>
          <w:kern w:val="0"/>
        </w:rPr>
      </w:pPr>
      <w:r w:rsidRPr="00893DBA">
        <w:rPr>
          <w:rFonts w:ascii="Arial" w:eastAsia="Times New Roman" w:hAnsi="Arial" w:cs="Arial"/>
          <w:bCs/>
          <w:color w:val="000000"/>
          <w:kern w:val="0"/>
        </w:rPr>
        <w:t>pvalue = 0.001 -- We can accept our hypothesise as pvaule is less than 0.05.</w:t>
      </w:r>
    </w:p>
    <w:p w14:paraId="5C3BCC39" w14:textId="524FC886" w:rsidR="00BA6615" w:rsidRPr="00893DBA" w:rsidRDefault="006D5293" w:rsidP="00893DBA">
      <w:pPr>
        <w:pStyle w:val="ListParagraph"/>
        <w:widowControl/>
        <w:numPr>
          <w:ilvl w:val="0"/>
          <w:numId w:val="22"/>
        </w:numPr>
        <w:shd w:val="clear" w:color="auto" w:fill="FFFFFF"/>
        <w:spacing w:before="80"/>
        <w:ind w:firstLineChars="0"/>
        <w:jc w:val="left"/>
        <w:outlineLvl w:val="2"/>
        <w:rPr>
          <w:rFonts w:ascii="Arial" w:eastAsia="Times New Roman" w:hAnsi="Arial" w:cs="Arial"/>
          <w:bCs/>
          <w:color w:val="000000"/>
          <w:kern w:val="0"/>
        </w:rPr>
      </w:pPr>
      <w:r w:rsidRPr="00893DBA">
        <w:rPr>
          <w:rFonts w:ascii="Arial" w:eastAsia="Times New Roman" w:hAnsi="Arial" w:cs="Arial"/>
          <w:bCs/>
          <w:color w:val="000000"/>
          <w:kern w:val="0"/>
        </w:rPr>
        <w:t>intercept = 1137 -- When wind speed is 0, bike amount is likely to be 1137.</w:t>
      </w:r>
    </w:p>
    <w:bookmarkEnd w:id="8"/>
    <w:bookmarkEnd w:id="9"/>
    <w:p w14:paraId="650B549F" w14:textId="76FABD7B" w:rsidR="00BA6615" w:rsidRDefault="00BA6615" w:rsidP="00BA6615">
      <w:pPr>
        <w:pStyle w:val="ListParagraph"/>
        <w:ind w:left="360" w:firstLineChars="0" w:firstLine="0"/>
        <w:rPr>
          <w:rFonts w:ascii="Arial" w:hAnsi="Arial" w:cs="Arial"/>
          <w:lang w:val="en-GB"/>
        </w:rPr>
      </w:pPr>
      <w:r w:rsidRPr="00BA6615">
        <w:rPr>
          <w:rFonts w:ascii="Arial" w:hAnsi="Arial" w:cs="Arial"/>
          <w:noProof/>
          <w:lang w:val="en-GB"/>
        </w:rPr>
        <w:drawing>
          <wp:inline distT="0" distB="0" distL="0" distR="0" wp14:anchorId="0C441112" wp14:editId="1C2F4376">
            <wp:extent cx="5143500" cy="5076190"/>
            <wp:effectExtent l="0" t="0" r="1270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3500" cy="5076190"/>
                    </a:xfrm>
                    <a:prstGeom prst="rect">
                      <a:avLst/>
                    </a:prstGeom>
                  </pic:spPr>
                </pic:pic>
              </a:graphicData>
            </a:graphic>
          </wp:inline>
        </w:drawing>
      </w:r>
    </w:p>
    <w:p w14:paraId="5394A40A" w14:textId="77777777" w:rsidR="00BA6615" w:rsidRDefault="00BA6615" w:rsidP="00BA6615">
      <w:pPr>
        <w:pStyle w:val="ListParagraph"/>
        <w:ind w:left="360" w:firstLineChars="0" w:firstLine="0"/>
        <w:rPr>
          <w:rFonts w:ascii="Arial" w:hAnsi="Arial" w:cs="Arial"/>
          <w:lang w:val="en-GB"/>
        </w:rPr>
      </w:pPr>
    </w:p>
    <w:p w14:paraId="7BE54FA9" w14:textId="77777777" w:rsidR="0017189B" w:rsidRDefault="0017189B" w:rsidP="00BA6615">
      <w:pPr>
        <w:pStyle w:val="ListParagraph"/>
        <w:ind w:left="360" w:firstLineChars="0" w:firstLine="0"/>
        <w:rPr>
          <w:rFonts w:ascii="Arial" w:hAnsi="Arial" w:cs="Arial"/>
          <w:lang w:val="en-GB"/>
        </w:rPr>
      </w:pPr>
    </w:p>
    <w:p w14:paraId="4640FCFC" w14:textId="77777777" w:rsidR="006D5293" w:rsidRDefault="006D5293" w:rsidP="00BA6615">
      <w:pPr>
        <w:pStyle w:val="ListParagraph"/>
        <w:ind w:left="360" w:firstLineChars="0" w:firstLine="0"/>
        <w:rPr>
          <w:rFonts w:ascii="Arial" w:hAnsi="Arial" w:cs="Arial"/>
          <w:lang w:val="en-GB"/>
        </w:rPr>
      </w:pPr>
    </w:p>
    <w:p w14:paraId="4896D10E" w14:textId="453846DD" w:rsidR="00F6036A" w:rsidRDefault="00F6036A" w:rsidP="00893DBA">
      <w:pPr>
        <w:pStyle w:val="ListParagraph"/>
        <w:numPr>
          <w:ilvl w:val="0"/>
          <w:numId w:val="24"/>
        </w:numPr>
        <w:ind w:firstLineChars="0"/>
        <w:rPr>
          <w:rFonts w:ascii="Arial" w:hAnsi="Arial" w:cs="Arial"/>
          <w:lang w:val="en-GB"/>
        </w:rPr>
      </w:pPr>
      <w:r>
        <w:rPr>
          <w:rFonts w:ascii="Arial" w:hAnsi="Arial" w:cs="Arial"/>
          <w:lang w:val="en-GB"/>
        </w:rPr>
        <w:t>The relationship between two route directions</w:t>
      </w:r>
    </w:p>
    <w:p w14:paraId="6D6E9C61" w14:textId="3E237BCB" w:rsidR="00F6036A" w:rsidRPr="005B04DC" w:rsidRDefault="00F6036A" w:rsidP="00F6036A">
      <w:pPr>
        <w:pStyle w:val="ListParagraph"/>
        <w:ind w:left="360" w:firstLineChars="0" w:firstLine="0"/>
        <w:rPr>
          <w:rFonts w:ascii="Arial" w:hAnsi="Arial" w:cs="Arial"/>
          <w:lang w:val="en-GB"/>
        </w:rPr>
      </w:pPr>
      <w:bookmarkStart w:id="10" w:name="OLE_LINK11"/>
      <w:bookmarkStart w:id="11" w:name="OLE_LINK12"/>
      <w:r w:rsidRPr="00F6036A">
        <w:rPr>
          <w:rFonts w:ascii="Arial" w:hAnsi="Arial" w:cs="Arial"/>
          <w:noProof/>
          <w:lang w:val="en-GB"/>
        </w:rPr>
        <w:drawing>
          <wp:anchor distT="0" distB="0" distL="114300" distR="114300" simplePos="0" relativeHeight="251658240" behindDoc="0" locked="0" layoutInCell="1" allowOverlap="1" wp14:anchorId="2806C697" wp14:editId="5375B8C8">
            <wp:simplePos x="0" y="0"/>
            <wp:positionH relativeFrom="column">
              <wp:posOffset>226695</wp:posOffset>
            </wp:positionH>
            <wp:positionV relativeFrom="paragraph">
              <wp:posOffset>80889</wp:posOffset>
            </wp:positionV>
            <wp:extent cx="2858400" cy="2210400"/>
            <wp:effectExtent l="0" t="0" r="12065" b="0"/>
            <wp:wrapThrough wrapText="bothSides">
              <wp:wrapPolygon edited="0">
                <wp:start x="0" y="0"/>
                <wp:lineTo x="0" y="21352"/>
                <wp:lineTo x="21499" y="21352"/>
                <wp:lineTo x="21499" y="0"/>
                <wp:lineTo x="0" y="0"/>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58400" cy="2210400"/>
                    </a:xfrm>
                    <a:prstGeom prst="rect">
                      <a:avLst/>
                    </a:prstGeom>
                  </pic:spPr>
                </pic:pic>
              </a:graphicData>
            </a:graphic>
            <wp14:sizeRelH relativeFrom="margin">
              <wp14:pctWidth>0</wp14:pctWidth>
            </wp14:sizeRelH>
            <wp14:sizeRelV relativeFrom="margin">
              <wp14:pctHeight>0</wp14:pctHeight>
            </wp14:sizeRelV>
          </wp:anchor>
        </w:drawing>
      </w:r>
    </w:p>
    <w:p w14:paraId="6BD71FA0" w14:textId="77777777" w:rsidR="00BA6615" w:rsidRPr="005538FD" w:rsidRDefault="00BA6615" w:rsidP="00BA6615">
      <w:pPr>
        <w:rPr>
          <w:rFonts w:ascii="Arial" w:hAnsi="Arial" w:cs="Arial"/>
          <w:lang w:val="en-GB"/>
        </w:rPr>
      </w:pPr>
      <w:r w:rsidRPr="005538FD">
        <w:rPr>
          <w:rFonts w:ascii="Arial" w:hAnsi="Arial" w:cs="Arial"/>
          <w:lang w:val="en-GB"/>
        </w:rPr>
        <w:t>Comments</w:t>
      </w:r>
      <w:r>
        <w:rPr>
          <w:rFonts w:ascii="Arial" w:hAnsi="Arial" w:cs="Arial"/>
          <w:lang w:val="en-GB"/>
        </w:rPr>
        <w:t xml:space="preserve">: </w:t>
      </w:r>
    </w:p>
    <w:p w14:paraId="0FB1DE32" w14:textId="345F6F61" w:rsidR="00F6036A" w:rsidRPr="00BA6615" w:rsidRDefault="00BA6615" w:rsidP="00026197">
      <w:pPr>
        <w:rPr>
          <w:rFonts w:ascii="Arial" w:hAnsi="Arial" w:cs="Arial"/>
          <w:lang w:val="en-GB"/>
        </w:rPr>
      </w:pPr>
      <w:r>
        <w:rPr>
          <w:rFonts w:ascii="Arial" w:hAnsi="Arial" w:cs="Arial"/>
          <w:lang w:val="en-GB"/>
        </w:rPr>
        <w:t xml:space="preserve">Plot doesn’t show </w:t>
      </w:r>
      <w:r w:rsidR="00A96BB0">
        <w:rPr>
          <w:rFonts w:ascii="Arial" w:hAnsi="Arial" w:cs="Arial"/>
          <w:lang w:val="en-GB"/>
        </w:rPr>
        <w:t xml:space="preserve">a strong linear relationship. It indicates that people might choose different routes in a day. </w:t>
      </w:r>
    </w:p>
    <w:p w14:paraId="35A5E68D" w14:textId="77777777" w:rsidR="00F6036A" w:rsidRDefault="00F6036A" w:rsidP="00026197">
      <w:pPr>
        <w:rPr>
          <w:rFonts w:ascii="Arial" w:hAnsi="Arial" w:cs="Arial"/>
          <w:b/>
          <w:lang w:val="en-GB"/>
        </w:rPr>
      </w:pPr>
    </w:p>
    <w:p w14:paraId="388A8684" w14:textId="77777777" w:rsidR="00F6036A" w:rsidRDefault="00F6036A" w:rsidP="00026197">
      <w:pPr>
        <w:rPr>
          <w:rFonts w:ascii="Arial" w:hAnsi="Arial" w:cs="Arial"/>
          <w:b/>
          <w:lang w:val="en-GB"/>
        </w:rPr>
      </w:pPr>
    </w:p>
    <w:p w14:paraId="355740E2" w14:textId="77777777" w:rsidR="00F6036A" w:rsidRDefault="00F6036A" w:rsidP="00026197">
      <w:pPr>
        <w:rPr>
          <w:rFonts w:ascii="Arial" w:hAnsi="Arial" w:cs="Arial"/>
          <w:b/>
          <w:lang w:val="en-GB"/>
        </w:rPr>
      </w:pPr>
    </w:p>
    <w:p w14:paraId="6F60EA27" w14:textId="77777777" w:rsidR="00F6036A" w:rsidRDefault="00F6036A" w:rsidP="00026197">
      <w:pPr>
        <w:rPr>
          <w:rFonts w:ascii="Arial" w:hAnsi="Arial" w:cs="Arial"/>
          <w:b/>
          <w:lang w:val="en-GB"/>
        </w:rPr>
      </w:pPr>
    </w:p>
    <w:p w14:paraId="7403C204" w14:textId="77777777" w:rsidR="00F6036A" w:rsidRDefault="00F6036A" w:rsidP="00026197">
      <w:pPr>
        <w:rPr>
          <w:rFonts w:ascii="Arial" w:hAnsi="Arial" w:cs="Arial"/>
          <w:b/>
          <w:lang w:val="en-GB"/>
        </w:rPr>
      </w:pPr>
    </w:p>
    <w:p w14:paraId="4F370A5D" w14:textId="77777777" w:rsidR="00F6036A" w:rsidRDefault="00F6036A" w:rsidP="00026197">
      <w:pPr>
        <w:rPr>
          <w:rFonts w:ascii="Arial" w:hAnsi="Arial" w:cs="Arial"/>
          <w:b/>
          <w:lang w:val="en-GB"/>
        </w:rPr>
      </w:pPr>
    </w:p>
    <w:bookmarkEnd w:id="10"/>
    <w:bookmarkEnd w:id="11"/>
    <w:p w14:paraId="0D9575D1" w14:textId="77777777" w:rsidR="00F6036A" w:rsidRDefault="00F6036A" w:rsidP="00026197">
      <w:pPr>
        <w:rPr>
          <w:rFonts w:ascii="Arial" w:hAnsi="Arial" w:cs="Arial"/>
          <w:b/>
          <w:lang w:val="en-GB"/>
        </w:rPr>
      </w:pPr>
    </w:p>
    <w:p w14:paraId="39D59936" w14:textId="77777777" w:rsidR="00F6036A" w:rsidRDefault="00F6036A" w:rsidP="00026197">
      <w:pPr>
        <w:rPr>
          <w:rFonts w:ascii="Arial" w:hAnsi="Arial" w:cs="Arial"/>
          <w:b/>
          <w:lang w:val="en-GB"/>
        </w:rPr>
      </w:pPr>
    </w:p>
    <w:p w14:paraId="52636EA1" w14:textId="77777777" w:rsidR="00F6036A" w:rsidRDefault="00F6036A" w:rsidP="00026197">
      <w:pPr>
        <w:rPr>
          <w:rFonts w:ascii="Arial" w:hAnsi="Arial" w:cs="Arial"/>
          <w:b/>
          <w:lang w:val="en-GB"/>
        </w:rPr>
      </w:pPr>
    </w:p>
    <w:p w14:paraId="4B97F14D" w14:textId="59CCAA86" w:rsidR="00F6036A" w:rsidRPr="00893DBA" w:rsidRDefault="00A96BB0" w:rsidP="00893DBA">
      <w:pPr>
        <w:pStyle w:val="ListParagraph"/>
        <w:numPr>
          <w:ilvl w:val="0"/>
          <w:numId w:val="24"/>
        </w:numPr>
        <w:ind w:firstLineChars="0"/>
        <w:rPr>
          <w:rFonts w:ascii="Arial" w:hAnsi="Arial" w:cs="Arial"/>
          <w:lang w:val="en-GB"/>
        </w:rPr>
      </w:pPr>
      <w:r w:rsidRPr="00893DBA">
        <w:rPr>
          <w:rFonts w:ascii="Arial" w:hAnsi="Arial" w:cs="Arial"/>
          <w:lang w:val="en-GB"/>
        </w:rPr>
        <w:t>The relationship between altitude and bike traffic</w:t>
      </w:r>
      <w:r w:rsidR="00F920F1" w:rsidRPr="00893DBA">
        <w:rPr>
          <w:rFonts w:ascii="Arial" w:hAnsi="Arial" w:cs="Arial"/>
          <w:lang w:val="en-GB"/>
        </w:rPr>
        <w:t xml:space="preserve"> data</w:t>
      </w:r>
    </w:p>
    <w:p w14:paraId="58DD1986" w14:textId="60DE0A5C" w:rsidR="00C73FA8" w:rsidRDefault="00F920F1" w:rsidP="00F920F1">
      <w:pPr>
        <w:pStyle w:val="ListParagraph"/>
        <w:numPr>
          <w:ilvl w:val="0"/>
          <w:numId w:val="8"/>
        </w:numPr>
        <w:ind w:firstLineChars="0"/>
        <w:rPr>
          <w:rFonts w:ascii="Arial" w:hAnsi="Arial" w:cs="Arial"/>
          <w:lang w:val="en-GB"/>
        </w:rPr>
      </w:pPr>
      <w:r>
        <w:rPr>
          <w:rFonts w:ascii="Arial" w:hAnsi="Arial" w:cs="Arial"/>
          <w:lang w:val="en-GB"/>
        </w:rPr>
        <w:t>The counters and its elevation and postcode</w:t>
      </w:r>
    </w:p>
    <w:p w14:paraId="600FFCFD" w14:textId="36A348C7" w:rsidR="00F920F1" w:rsidRPr="00F920F1" w:rsidRDefault="00F920F1" w:rsidP="00F920F1">
      <w:pPr>
        <w:pStyle w:val="ListParagraph"/>
        <w:ind w:left="360" w:firstLineChars="0" w:firstLine="0"/>
        <w:rPr>
          <w:rFonts w:ascii="Arial" w:hAnsi="Arial" w:cs="Arial"/>
          <w:lang w:val="en-GB"/>
        </w:rPr>
      </w:pPr>
      <w:r w:rsidRPr="00F920F1">
        <w:rPr>
          <w:rFonts w:ascii="Arial" w:hAnsi="Arial" w:cs="Arial"/>
          <w:noProof/>
          <w:lang w:val="en-GB"/>
        </w:rPr>
        <w:drawing>
          <wp:inline distT="0" distB="0" distL="0" distR="0" wp14:anchorId="312BC872" wp14:editId="58A22E7B">
            <wp:extent cx="2446091" cy="2094949"/>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3514" cy="2118435"/>
                    </a:xfrm>
                    <a:prstGeom prst="rect">
                      <a:avLst/>
                    </a:prstGeom>
                  </pic:spPr>
                </pic:pic>
              </a:graphicData>
            </a:graphic>
          </wp:inline>
        </w:drawing>
      </w:r>
    </w:p>
    <w:p w14:paraId="54BDD488" w14:textId="1BB6BB76" w:rsidR="00643519" w:rsidRDefault="00643519" w:rsidP="00893DBA">
      <w:pPr>
        <w:pStyle w:val="ListParagraph"/>
        <w:widowControl/>
        <w:numPr>
          <w:ilvl w:val="0"/>
          <w:numId w:val="24"/>
        </w:numPr>
        <w:shd w:val="clear" w:color="auto" w:fill="FFFFFF"/>
        <w:spacing w:before="186"/>
        <w:ind w:firstLineChars="0"/>
        <w:jc w:val="left"/>
        <w:outlineLvl w:val="2"/>
      </w:pPr>
      <w:r w:rsidRPr="00893DBA">
        <w:rPr>
          <w:rFonts w:ascii="Arial" w:eastAsia="Times New Roman" w:hAnsi="Arial" w:cs="Arial"/>
          <w:bCs/>
          <w:color w:val="000000"/>
          <w:kern w:val="0"/>
        </w:rPr>
        <w:t xml:space="preserve">The plot below shows </w:t>
      </w:r>
      <w:r w:rsidR="00F920F1" w:rsidRPr="00893DBA">
        <w:rPr>
          <w:rFonts w:ascii="Arial" w:eastAsia="Times New Roman" w:hAnsi="Arial" w:cs="Arial"/>
          <w:bCs/>
          <w:color w:val="000000"/>
          <w:kern w:val="0"/>
        </w:rPr>
        <w:t>investigation</w:t>
      </w:r>
      <w:r w:rsidR="004061FC">
        <w:rPr>
          <w:rFonts w:ascii="Arial" w:eastAsia="Times New Roman" w:hAnsi="Arial" w:cs="Arial"/>
          <w:bCs/>
          <w:color w:val="000000"/>
          <w:kern w:val="0"/>
        </w:rPr>
        <w:t>s</w:t>
      </w:r>
      <w:r w:rsidR="00F920F1" w:rsidRPr="00893DBA">
        <w:rPr>
          <w:rFonts w:ascii="Arial" w:eastAsia="Times New Roman" w:hAnsi="Arial" w:cs="Arial"/>
          <w:bCs/>
          <w:color w:val="000000"/>
          <w:kern w:val="0"/>
        </w:rPr>
        <w:t xml:space="preserve"> of</w:t>
      </w:r>
      <w:r w:rsidRPr="00893DBA">
        <w:rPr>
          <w:rFonts w:ascii="Arial" w:eastAsia="Times New Roman" w:hAnsi="Arial" w:cs="Arial"/>
          <w:bCs/>
          <w:color w:val="000000"/>
          <w:kern w:val="0"/>
        </w:rPr>
        <w:t xml:space="preserve"> </w:t>
      </w:r>
      <w:r w:rsidR="00F920F1" w:rsidRPr="00893DBA">
        <w:rPr>
          <w:rFonts w:ascii="Arial" w:eastAsia="Times New Roman" w:hAnsi="Arial" w:cs="Arial"/>
          <w:bCs/>
          <w:color w:val="000000"/>
          <w:kern w:val="0"/>
        </w:rPr>
        <w:t>data</w:t>
      </w:r>
      <w:r w:rsidRPr="00893DBA">
        <w:rPr>
          <w:rFonts w:ascii="Arial" w:eastAsia="Times New Roman" w:hAnsi="Arial" w:cs="Arial"/>
          <w:bCs/>
          <w:color w:val="000000"/>
          <w:kern w:val="0"/>
        </w:rPr>
        <w:t xml:space="preserve"> </w:t>
      </w:r>
      <w:r w:rsidR="00F920F1" w:rsidRPr="00893DBA">
        <w:rPr>
          <w:rFonts w:ascii="Arial" w:eastAsia="Times New Roman" w:hAnsi="Arial" w:cs="Arial"/>
          <w:bCs/>
          <w:color w:val="000000"/>
          <w:kern w:val="0"/>
        </w:rPr>
        <w:t>with</w:t>
      </w:r>
      <w:r w:rsidRPr="00893DBA">
        <w:rPr>
          <w:rFonts w:ascii="Arial" w:eastAsia="Times New Roman" w:hAnsi="Arial" w:cs="Arial"/>
          <w:bCs/>
          <w:color w:val="000000"/>
          <w:kern w:val="0"/>
        </w:rPr>
        <w:t xml:space="preserve"> counter</w:t>
      </w:r>
      <w:r w:rsidR="00F920F1" w:rsidRPr="00893DBA">
        <w:rPr>
          <w:rFonts w:ascii="Arial" w:eastAsia="Times New Roman" w:hAnsi="Arial" w:cs="Arial"/>
          <w:bCs/>
          <w:color w:val="000000"/>
          <w:kern w:val="0"/>
        </w:rPr>
        <w:t>s</w:t>
      </w:r>
      <w:r w:rsidRPr="00893DBA">
        <w:rPr>
          <w:rFonts w:ascii="Arial" w:eastAsia="Times New Roman" w:hAnsi="Arial" w:cs="Arial"/>
          <w:bCs/>
          <w:color w:val="000000"/>
          <w:kern w:val="0"/>
        </w:rPr>
        <w:t xml:space="preserve"> and its elevation and </w:t>
      </w:r>
      <w:r w:rsidR="00F920F1" w:rsidRPr="00893DBA">
        <w:rPr>
          <w:rFonts w:ascii="Arial" w:eastAsia="Times New Roman" w:hAnsi="Arial" w:cs="Arial"/>
          <w:bCs/>
          <w:color w:val="000000"/>
          <w:kern w:val="0"/>
        </w:rPr>
        <w:t xml:space="preserve">the </w:t>
      </w:r>
      <w:r w:rsidRPr="00893DBA">
        <w:rPr>
          <w:rFonts w:ascii="Arial" w:eastAsia="Times New Roman" w:hAnsi="Arial" w:cs="Arial"/>
          <w:bCs/>
          <w:color w:val="000000"/>
          <w:kern w:val="0"/>
        </w:rPr>
        <w:t xml:space="preserve">correlation of its </w:t>
      </w:r>
      <w:r w:rsidR="00F920F1" w:rsidRPr="00893DBA">
        <w:rPr>
          <w:rFonts w:ascii="Arial" w:eastAsia="Times New Roman" w:hAnsi="Arial" w:cs="Arial"/>
          <w:bCs/>
          <w:color w:val="000000"/>
          <w:kern w:val="0"/>
        </w:rPr>
        <w:t>location and bike flow of two channels</w:t>
      </w:r>
      <w:r w:rsidRPr="00893DBA">
        <w:rPr>
          <w:rFonts w:ascii="Arial" w:eastAsia="Times New Roman" w:hAnsi="Arial" w:cs="Arial"/>
          <w:bCs/>
          <w:color w:val="000000"/>
          <w:kern w:val="0"/>
        </w:rPr>
        <w:t>.</w:t>
      </w:r>
    </w:p>
    <w:p w14:paraId="78A8F362" w14:textId="4ECC0C5D" w:rsidR="00643519" w:rsidRDefault="00A9402A" w:rsidP="00026197">
      <w:pPr>
        <w:rPr>
          <w:rFonts w:ascii="Arial" w:hAnsi="Arial" w:cs="Arial"/>
          <w:lang w:val="en-GB"/>
        </w:rPr>
      </w:pPr>
      <w:r>
        <w:rPr>
          <w:rFonts w:ascii="Arial" w:hAnsi="Arial" w:cs="Arial"/>
          <w:lang w:val="en-GB"/>
        </w:rPr>
        <w:t xml:space="preserve">2) </w:t>
      </w:r>
      <w:bookmarkStart w:id="12" w:name="OLE_LINK5"/>
      <w:bookmarkStart w:id="13" w:name="OLE_LINK6"/>
      <w:r>
        <w:rPr>
          <w:rFonts w:ascii="Arial" w:hAnsi="Arial" w:cs="Arial"/>
          <w:lang w:val="en-GB"/>
        </w:rPr>
        <w:t>Elevation and counter data sum (labelled with counter id)</w:t>
      </w:r>
      <w:bookmarkEnd w:id="12"/>
      <w:bookmarkEnd w:id="13"/>
    </w:p>
    <w:p w14:paraId="3F95C9F9" w14:textId="6E31D53C" w:rsidR="00794932" w:rsidRDefault="00774DDD" w:rsidP="00774DDD">
      <w:pPr>
        <w:jc w:val="left"/>
        <w:rPr>
          <w:rFonts w:ascii="Arial" w:hAnsi="Arial" w:cs="Arial"/>
          <w:lang w:val="en-GB"/>
        </w:rPr>
      </w:pPr>
      <w:r>
        <w:rPr>
          <w:rFonts w:ascii="Arial" w:hAnsi="Arial" w:cs="Arial"/>
          <w:noProof/>
          <w:lang w:val="en-GB"/>
        </w:rPr>
        <mc:AlternateContent>
          <mc:Choice Requires="wps">
            <w:drawing>
              <wp:anchor distT="0" distB="0" distL="114300" distR="114300" simplePos="0" relativeHeight="251661312" behindDoc="0" locked="0" layoutInCell="1" allowOverlap="1" wp14:anchorId="02578608" wp14:editId="01B206E4">
                <wp:simplePos x="0" y="0"/>
                <wp:positionH relativeFrom="column">
                  <wp:posOffset>3023235</wp:posOffset>
                </wp:positionH>
                <wp:positionV relativeFrom="paragraph">
                  <wp:posOffset>141605</wp:posOffset>
                </wp:positionV>
                <wp:extent cx="2171065" cy="2286000"/>
                <wp:effectExtent l="0" t="0" r="0" b="0"/>
                <wp:wrapSquare wrapText="bothSides"/>
                <wp:docPr id="13" name="文字方塊 13"/>
                <wp:cNvGraphicFramePr/>
                <a:graphic xmlns:a="http://schemas.openxmlformats.org/drawingml/2006/main">
                  <a:graphicData uri="http://schemas.microsoft.com/office/word/2010/wordprocessingShape">
                    <wps:wsp>
                      <wps:cNvSpPr txBox="1"/>
                      <wps:spPr>
                        <a:xfrm>
                          <a:off x="0" y="0"/>
                          <a:ext cx="2171065" cy="2286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FF6895" w14:textId="77777777" w:rsidR="00774DDD" w:rsidRDefault="00774DDD">
                            <w:pPr>
                              <w:rPr>
                                <w:rFonts w:ascii="Arial" w:hAnsi="Arial" w:cs="Arial"/>
                              </w:rPr>
                            </w:pPr>
                            <w:r w:rsidRPr="00774DDD">
                              <w:rPr>
                                <w:rFonts w:ascii="Arial" w:hAnsi="Arial" w:cs="Arial"/>
                              </w:rPr>
                              <w:t>Comments:</w:t>
                            </w:r>
                          </w:p>
                          <w:p w14:paraId="105C08B4" w14:textId="69EA3827" w:rsidR="00774DDD" w:rsidRPr="00774DDD" w:rsidRDefault="00F920F1">
                            <w:pPr>
                              <w:rPr>
                                <w:rFonts w:ascii="Arial" w:hAnsi="Arial" w:cs="Arial"/>
                              </w:rPr>
                            </w:pPr>
                            <w:r>
                              <w:rPr>
                                <w:rFonts w:ascii="Arial" w:hAnsi="Arial" w:cs="Arial"/>
                              </w:rPr>
                              <w:t>We can learn from the graph at the left, the</w:t>
                            </w:r>
                            <w:r w:rsidR="00CE1A79">
                              <w:rPr>
                                <w:rFonts w:ascii="Arial" w:hAnsi="Arial" w:cs="Arial"/>
                              </w:rPr>
                              <w:t xml:space="preserve"> traffic</w:t>
                            </w:r>
                            <w:r>
                              <w:rPr>
                                <w:rFonts w:ascii="Arial" w:hAnsi="Arial" w:cs="Arial"/>
                              </w:rPr>
                              <w:t xml:space="preserve"> </w:t>
                            </w:r>
                            <w:r w:rsidR="00CE1A79">
                              <w:rPr>
                                <w:rFonts w:ascii="Arial" w:hAnsi="Arial" w:cs="Arial"/>
                              </w:rPr>
                              <w:t xml:space="preserve">flow is generally busy on the elevation of 70 to 90 in Edinburgh, which </w:t>
                            </w:r>
                            <w:r w:rsidR="00A83006">
                              <w:rPr>
                                <w:rFonts w:ascii="Arial" w:hAnsi="Arial" w:cs="Arial"/>
                              </w:rPr>
                              <w:t xml:space="preserve">also have been cataloged </w:t>
                            </w:r>
                            <w:r w:rsidR="00CE1A79">
                              <w:rPr>
                                <w:rFonts w:ascii="Arial" w:hAnsi="Arial" w:cs="Arial"/>
                              </w:rPr>
                              <w:t>in postcode as followed.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2578608" id="_x0000_t202" coordsize="21600,21600" o:spt="202" path="m0,0l0,21600,21600,21600,21600,0xe">
                <v:stroke joinstyle="miter"/>
                <v:path gradientshapeok="t" o:connecttype="rect"/>
              </v:shapetype>
              <v:shape id="文字方塊 13" o:spid="_x0000_s1026" type="#_x0000_t202" style="position:absolute;margin-left:238.05pt;margin-top:11.15pt;width:170.95pt;height:180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" filled="f" stroked="f">
                <v:textbox>
                  <w:txbxContent>
                    <w:p w14:paraId="7BFF6895" w14:textId="77777777" w:rsidR="00774DDD" w:rsidRDefault="00774DDD">
                      <w:pPr>
                        <w:rPr>
                          <w:rFonts w:ascii="Arial" w:hAnsi="Arial" w:cs="Arial"/>
                        </w:rPr>
                      </w:pPr>
                      <w:r w:rsidRPr="00774DDD">
                        <w:rPr>
                          <w:rFonts w:ascii="Arial" w:hAnsi="Arial" w:cs="Arial"/>
                        </w:rPr>
                        <w:t>Comments:</w:t>
                      </w:r>
                    </w:p>
                    <w:p w14:paraId="105C08B4" w14:textId="69EA3827" w:rsidR="00774DDD" w:rsidRPr="00774DDD" w:rsidRDefault="00F920F1">
                      <w:pPr>
                        <w:rPr>
                          <w:rFonts w:ascii="Arial" w:hAnsi="Arial" w:cs="Arial"/>
                        </w:rPr>
                      </w:pPr>
                      <w:r>
                        <w:rPr>
                          <w:rFonts w:ascii="Arial" w:hAnsi="Arial" w:cs="Arial"/>
                        </w:rPr>
                        <w:t>We can learn from the graph at the left, the</w:t>
                      </w:r>
                      <w:r w:rsidR="00CE1A79">
                        <w:rPr>
                          <w:rFonts w:ascii="Arial" w:hAnsi="Arial" w:cs="Arial"/>
                        </w:rPr>
                        <w:t xml:space="preserve"> traffic</w:t>
                      </w:r>
                      <w:r>
                        <w:rPr>
                          <w:rFonts w:ascii="Arial" w:hAnsi="Arial" w:cs="Arial"/>
                        </w:rPr>
                        <w:t xml:space="preserve"> </w:t>
                      </w:r>
                      <w:r w:rsidR="00CE1A79">
                        <w:rPr>
                          <w:rFonts w:ascii="Arial" w:hAnsi="Arial" w:cs="Arial"/>
                        </w:rPr>
                        <w:t xml:space="preserve">flow is generally busy on the elevation of 70 to 90 in Edinburgh, which </w:t>
                      </w:r>
                      <w:r w:rsidR="00A83006">
                        <w:rPr>
                          <w:rFonts w:ascii="Arial" w:hAnsi="Arial" w:cs="Arial"/>
                        </w:rPr>
                        <w:t xml:space="preserve">also have been cataloged </w:t>
                      </w:r>
                      <w:r w:rsidR="00CE1A79">
                        <w:rPr>
                          <w:rFonts w:ascii="Arial" w:hAnsi="Arial" w:cs="Arial"/>
                        </w:rPr>
                        <w:t>in postcode as followed.</w:t>
                      </w:r>
                    </w:p>
                  </w:txbxContent>
                </v:textbox>
                <w10:wrap type="square"/>
              </v:shape>
            </w:pict>
          </mc:Fallback>
        </mc:AlternateContent>
      </w:r>
      <w:r w:rsidR="00A9402A">
        <w:rPr>
          <w:rFonts w:ascii="Arial" w:hAnsi="Arial" w:cs="Arial"/>
          <w:noProof/>
          <w:lang w:val="en-GB"/>
        </w:rPr>
        <w:drawing>
          <wp:inline distT="0" distB="0" distL="0" distR="0" wp14:anchorId="60F700D6" wp14:editId="7BDDD418">
            <wp:extent cx="2683157" cy="2345638"/>
            <wp:effectExtent l="0" t="0" r="9525" b="0"/>
            <wp:docPr id="1" name="圖片 1" descr="../../Desktop/elevation/elevation%20m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levation/elevation%20mi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29637" cy="2386271"/>
                    </a:xfrm>
                    <a:prstGeom prst="rect">
                      <a:avLst/>
                    </a:prstGeom>
                    <a:noFill/>
                    <a:ln>
                      <a:noFill/>
                    </a:ln>
                  </pic:spPr>
                </pic:pic>
              </a:graphicData>
            </a:graphic>
          </wp:inline>
        </w:drawing>
      </w:r>
    </w:p>
    <w:p w14:paraId="161341EB" w14:textId="61E9C207" w:rsidR="00A9402A" w:rsidRDefault="00A9402A" w:rsidP="00026197">
      <w:pPr>
        <w:rPr>
          <w:rFonts w:ascii="Arial" w:hAnsi="Arial" w:cs="Arial"/>
          <w:lang w:val="en-GB"/>
        </w:rPr>
      </w:pPr>
      <w:r>
        <w:rPr>
          <w:rFonts w:ascii="Arial" w:hAnsi="Arial" w:cs="Arial"/>
          <w:lang w:val="en-GB"/>
        </w:rPr>
        <w:t>3) Elevation and counter data sum (labelled with its postcode)</w:t>
      </w:r>
    </w:p>
    <w:p w14:paraId="04071CBE" w14:textId="6AC488C0" w:rsidR="00A9402A" w:rsidRDefault="00774DDD" w:rsidP="00774DDD">
      <w:pPr>
        <w:jc w:val="left"/>
        <w:rPr>
          <w:rFonts w:ascii="Arial" w:hAnsi="Arial" w:cs="Arial"/>
          <w:lang w:val="en-GB"/>
        </w:rPr>
      </w:pPr>
      <w:r>
        <w:rPr>
          <w:rFonts w:ascii="Arial" w:hAnsi="Arial" w:cs="Arial"/>
          <w:noProof/>
          <w:lang w:val="en-GB"/>
        </w:rPr>
        <mc:AlternateContent>
          <mc:Choice Requires="wps">
            <w:drawing>
              <wp:anchor distT="0" distB="0" distL="114300" distR="114300" simplePos="0" relativeHeight="251659264" behindDoc="0" locked="0" layoutInCell="1" allowOverlap="1" wp14:anchorId="160B1711" wp14:editId="0E1CA061">
                <wp:simplePos x="0" y="0"/>
                <wp:positionH relativeFrom="column">
                  <wp:posOffset>3022600</wp:posOffset>
                </wp:positionH>
                <wp:positionV relativeFrom="paragraph">
                  <wp:posOffset>197485</wp:posOffset>
                </wp:positionV>
                <wp:extent cx="2171065" cy="2286000"/>
                <wp:effectExtent l="0" t="0" r="0" b="0"/>
                <wp:wrapSquare wrapText="bothSides"/>
                <wp:docPr id="12" name="文字方塊 12"/>
                <wp:cNvGraphicFramePr/>
                <a:graphic xmlns:a="http://schemas.openxmlformats.org/drawingml/2006/main">
                  <a:graphicData uri="http://schemas.microsoft.com/office/word/2010/wordprocessingShape">
                    <wps:wsp>
                      <wps:cNvSpPr txBox="1"/>
                      <wps:spPr>
                        <a:xfrm>
                          <a:off x="0" y="0"/>
                          <a:ext cx="2171065" cy="2286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5F6157" w14:textId="0BB89C4A" w:rsidR="00774DDD" w:rsidRDefault="00774DDD">
                            <w:pPr>
                              <w:rPr>
                                <w:rFonts w:ascii="Arial" w:hAnsi="Arial" w:cs="Arial"/>
                              </w:rPr>
                            </w:pPr>
                            <w:r w:rsidRPr="00774DDD">
                              <w:rPr>
                                <w:rFonts w:ascii="Arial" w:hAnsi="Arial" w:cs="Arial"/>
                              </w:rPr>
                              <w:t>Comments:</w:t>
                            </w:r>
                          </w:p>
                          <w:p w14:paraId="5DD9E87B" w14:textId="38D7347A" w:rsidR="00774DDD" w:rsidRPr="00774DDD" w:rsidRDefault="00A83006">
                            <w:pPr>
                              <w:rPr>
                                <w:rFonts w:ascii="Arial" w:hAnsi="Arial" w:cs="Arial"/>
                              </w:rPr>
                            </w:pPr>
                            <w:r>
                              <w:rPr>
                                <w:rFonts w:ascii="Arial" w:hAnsi="Arial" w:cs="Arial"/>
                              </w:rPr>
                              <w:t xml:space="preserve">The district of EH9, EH8 and Eh11 all display a high amount of traffic data and EH9, EH8 are in the center of city, EH11 locate in west of city. </w:t>
                            </w:r>
                            <w:r w:rsidR="004061FC">
                              <w:rPr>
                                <w:rFonts w:ascii="Arial" w:hAnsi="Arial" w:cs="Arial"/>
                              </w:rPr>
                              <w:t>In n</w:t>
                            </w:r>
                            <w:r>
                              <w:rPr>
                                <w:rFonts w:ascii="Arial" w:hAnsi="Arial" w:cs="Arial"/>
                              </w:rPr>
                              <w:t>ext part I explored the relation between its channel(direction) and its time in these districts.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0B1711" id="文字方塊 12" o:spid="_x0000_s1027" type="#_x0000_t202" style="position:absolute;margin-left:238pt;margin-top:15.55pt;width:170.95pt;height:180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" filled="f" stroked="f">
                <v:textbox>
                  <w:txbxContent>
                    <w:p w14:paraId="485F6157" w14:textId="0BB89C4A" w:rsidR="00774DDD" w:rsidRDefault="00774DDD">
                      <w:pPr>
                        <w:rPr>
                          <w:rFonts w:ascii="Arial" w:hAnsi="Arial" w:cs="Arial"/>
                        </w:rPr>
                      </w:pPr>
                      <w:r w:rsidRPr="00774DDD">
                        <w:rPr>
                          <w:rFonts w:ascii="Arial" w:hAnsi="Arial" w:cs="Arial"/>
                        </w:rPr>
                        <w:t>Comments:</w:t>
                      </w:r>
                    </w:p>
                    <w:p w14:paraId="5DD9E87B" w14:textId="38D7347A" w:rsidR="00774DDD" w:rsidRPr="00774DDD" w:rsidRDefault="00A83006">
                      <w:pPr>
                        <w:rPr>
                          <w:rFonts w:ascii="Arial" w:hAnsi="Arial" w:cs="Arial"/>
                        </w:rPr>
                      </w:pPr>
                      <w:r>
                        <w:rPr>
                          <w:rFonts w:ascii="Arial" w:hAnsi="Arial" w:cs="Arial"/>
                        </w:rPr>
                        <w:t xml:space="preserve">The district of EH9, EH8 and Eh11 all display a high amount of traffic data and EH9, EH8 are in the center of city, EH11 locate in west of city. </w:t>
                      </w:r>
                      <w:r w:rsidR="004061FC">
                        <w:rPr>
                          <w:rFonts w:ascii="Arial" w:hAnsi="Arial" w:cs="Arial"/>
                        </w:rPr>
                        <w:t>In n</w:t>
                      </w:r>
                      <w:r>
                        <w:rPr>
                          <w:rFonts w:ascii="Arial" w:hAnsi="Arial" w:cs="Arial"/>
                        </w:rPr>
                        <w:t>ext part I explored the relation between its channel(direction) and its time in these districts.</w:t>
                      </w:r>
                    </w:p>
                  </w:txbxContent>
                </v:textbox>
                <w10:wrap type="square"/>
              </v:shape>
            </w:pict>
          </mc:Fallback>
        </mc:AlternateContent>
      </w:r>
      <w:r w:rsidR="00A9402A">
        <w:rPr>
          <w:rFonts w:ascii="Arial" w:hAnsi="Arial" w:cs="Arial"/>
          <w:noProof/>
          <w:lang w:val="en-GB"/>
        </w:rPr>
        <w:drawing>
          <wp:inline distT="0" distB="0" distL="0" distR="0" wp14:anchorId="05EC9E80" wp14:editId="3CF80F9A">
            <wp:extent cx="2816368" cy="2414129"/>
            <wp:effectExtent l="0" t="0" r="0" b="0"/>
            <wp:docPr id="11" name="圖片 11" descr="../../Desktop/elevatio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elevation/e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6994" cy="2448953"/>
                    </a:xfrm>
                    <a:prstGeom prst="rect">
                      <a:avLst/>
                    </a:prstGeom>
                    <a:noFill/>
                    <a:ln>
                      <a:noFill/>
                    </a:ln>
                  </pic:spPr>
                </pic:pic>
              </a:graphicData>
            </a:graphic>
          </wp:inline>
        </w:drawing>
      </w:r>
    </w:p>
    <w:p w14:paraId="1FE6537B" w14:textId="10BF1887" w:rsidR="00A9402A" w:rsidRDefault="00774DDD" w:rsidP="00026197">
      <w:pPr>
        <w:rPr>
          <w:rFonts w:ascii="Arial" w:hAnsi="Arial" w:cs="Arial"/>
          <w:lang w:val="en-GB"/>
        </w:rPr>
      </w:pPr>
      <w:r>
        <w:rPr>
          <w:rFonts w:ascii="Arial" w:hAnsi="Arial" w:cs="Arial"/>
          <w:noProof/>
          <w:lang w:val="en-GB"/>
        </w:rPr>
        <mc:AlternateContent>
          <mc:Choice Requires="wps">
            <w:drawing>
              <wp:anchor distT="0" distB="0" distL="114300" distR="114300" simplePos="0" relativeHeight="251663360" behindDoc="0" locked="0" layoutInCell="1" allowOverlap="1" wp14:anchorId="7B657F3A" wp14:editId="2995BBA0">
                <wp:simplePos x="0" y="0"/>
                <wp:positionH relativeFrom="column">
                  <wp:posOffset>3022600</wp:posOffset>
                </wp:positionH>
                <wp:positionV relativeFrom="paragraph">
                  <wp:posOffset>112395</wp:posOffset>
                </wp:positionV>
                <wp:extent cx="2171065" cy="2010410"/>
                <wp:effectExtent l="0" t="0" r="0" b="0"/>
                <wp:wrapSquare wrapText="bothSides"/>
                <wp:docPr id="14" name="文字方塊 14"/>
                <wp:cNvGraphicFramePr/>
                <a:graphic xmlns:a="http://schemas.openxmlformats.org/drawingml/2006/main">
                  <a:graphicData uri="http://schemas.microsoft.com/office/word/2010/wordprocessingShape">
                    <wps:wsp>
                      <wps:cNvSpPr txBox="1"/>
                      <wps:spPr>
                        <a:xfrm>
                          <a:off x="0" y="0"/>
                          <a:ext cx="2171065" cy="2010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499D74" w14:textId="77777777" w:rsidR="00774DDD" w:rsidRDefault="00774DDD">
                            <w:pPr>
                              <w:rPr>
                                <w:rFonts w:ascii="Arial" w:hAnsi="Arial" w:cs="Arial"/>
                              </w:rPr>
                            </w:pPr>
                            <w:r w:rsidRPr="00774DDD">
                              <w:rPr>
                                <w:rFonts w:ascii="Arial" w:hAnsi="Arial" w:cs="Arial"/>
                              </w:rPr>
                              <w:t>Comments:</w:t>
                            </w:r>
                          </w:p>
                          <w:p w14:paraId="262A638D" w14:textId="134760CC" w:rsidR="00774DDD" w:rsidRPr="00774DDD" w:rsidRDefault="00255A0A">
                            <w:pPr>
                              <w:rPr>
                                <w:rFonts w:ascii="Arial" w:hAnsi="Arial" w:cs="Arial"/>
                              </w:rPr>
                            </w:pPr>
                            <w:r>
                              <w:rPr>
                                <w:rFonts w:ascii="Arial" w:hAnsi="Arial" w:cs="Arial"/>
                              </w:rPr>
                              <w:t xml:space="preserve">Although I found at the elevation around 70 to 75 have huge gap between two channels, its still lack of other evidence to make a </w:t>
                            </w:r>
                            <w:r w:rsidR="004269E3">
                              <w:rPr>
                                <w:rFonts w:ascii="Arial" w:hAnsi="Arial" w:cs="Arial"/>
                              </w:rPr>
                              <w:t>statement</w:t>
                            </w:r>
                            <w:r>
                              <w:rPr>
                                <w:rFonts w:ascii="Arial" w:hAnsi="Arial" w:cs="Arial"/>
                              </w:rPr>
                              <w:t xml:space="preserve"> of cyclists’ biking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57F3A" id="文字方塊 14" o:spid="_x0000_s1028" type="#_x0000_t202" style="position:absolute;left:0;text-align:left;margin-left:238pt;margin-top:8.85pt;width:170.95pt;height:158.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" filled="f" stroked="f">
                <v:textbox>
                  <w:txbxContent>
                    <w:p w14:paraId="5F499D74" w14:textId="77777777" w:rsidR="00774DDD" w:rsidRDefault="00774DDD">
                      <w:pPr>
                        <w:rPr>
                          <w:rFonts w:ascii="Arial" w:hAnsi="Arial" w:cs="Arial"/>
                        </w:rPr>
                      </w:pPr>
                      <w:r w:rsidRPr="00774DDD">
                        <w:rPr>
                          <w:rFonts w:ascii="Arial" w:hAnsi="Arial" w:cs="Arial"/>
                        </w:rPr>
                        <w:t>Comments:</w:t>
                      </w:r>
                    </w:p>
                    <w:p w14:paraId="262A638D" w14:textId="134760CC" w:rsidR="00774DDD" w:rsidRPr="00774DDD" w:rsidRDefault="00255A0A">
                      <w:pPr>
                        <w:rPr>
                          <w:rFonts w:ascii="Arial" w:hAnsi="Arial" w:cs="Arial"/>
                        </w:rPr>
                      </w:pPr>
                      <w:r>
                        <w:rPr>
                          <w:rFonts w:ascii="Arial" w:hAnsi="Arial" w:cs="Arial"/>
                        </w:rPr>
                        <w:t xml:space="preserve">Although I found at the elevation around 70 to 75 have huge gap between two channels, its still lack of other evidence to make a </w:t>
                      </w:r>
                      <w:r w:rsidR="004269E3">
                        <w:rPr>
                          <w:rFonts w:ascii="Arial" w:hAnsi="Arial" w:cs="Arial"/>
                        </w:rPr>
                        <w:t>statement</w:t>
                      </w:r>
                      <w:r>
                        <w:rPr>
                          <w:rFonts w:ascii="Arial" w:hAnsi="Arial" w:cs="Arial"/>
                        </w:rPr>
                        <w:t xml:space="preserve"> of cyclists’ biking behavior.</w:t>
                      </w:r>
                    </w:p>
                  </w:txbxContent>
                </v:textbox>
                <w10:wrap type="square"/>
              </v:shape>
            </w:pict>
          </mc:Fallback>
        </mc:AlternateContent>
      </w:r>
      <w:r w:rsidR="00A9402A">
        <w:rPr>
          <w:rFonts w:ascii="Arial" w:hAnsi="Arial" w:cs="Arial"/>
          <w:lang w:val="en-GB"/>
        </w:rPr>
        <w:t>4) Elevation and 2 channels’ data</w:t>
      </w:r>
    </w:p>
    <w:p w14:paraId="621D60D6" w14:textId="051BF092" w:rsidR="00A9402A" w:rsidRDefault="00A9402A" w:rsidP="00774DDD">
      <w:pPr>
        <w:jc w:val="left"/>
        <w:rPr>
          <w:rFonts w:ascii="Arial" w:hAnsi="Arial" w:cs="Arial"/>
          <w:lang w:val="en-GB"/>
        </w:rPr>
      </w:pPr>
      <w:r>
        <w:rPr>
          <w:rFonts w:ascii="Arial" w:hAnsi="Arial" w:cs="Arial"/>
          <w:noProof/>
          <w:lang w:val="en-GB"/>
        </w:rPr>
        <w:drawing>
          <wp:inline distT="0" distB="0" distL="0" distR="0" wp14:anchorId="42D660C6" wp14:editId="49358B3E">
            <wp:extent cx="2797457" cy="1882136"/>
            <wp:effectExtent l="0" t="0" r="0" b="0"/>
            <wp:docPr id="10" name="圖片 10" descr="../../Desktop/elevatio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levation/e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7304" cy="1908945"/>
                    </a:xfrm>
                    <a:prstGeom prst="rect">
                      <a:avLst/>
                    </a:prstGeom>
                    <a:noFill/>
                    <a:ln>
                      <a:noFill/>
                    </a:ln>
                  </pic:spPr>
                </pic:pic>
              </a:graphicData>
            </a:graphic>
          </wp:inline>
        </w:drawing>
      </w:r>
      <w:bookmarkStart w:id="14" w:name="_GoBack"/>
      <w:bookmarkEnd w:id="14"/>
    </w:p>
    <w:p w14:paraId="52385880" w14:textId="77777777" w:rsidR="00A9402A" w:rsidRDefault="00A9402A" w:rsidP="00026197">
      <w:pPr>
        <w:rPr>
          <w:rFonts w:ascii="Arial" w:hAnsi="Arial" w:cs="Arial"/>
          <w:lang w:val="en-GB"/>
        </w:rPr>
      </w:pPr>
    </w:p>
    <w:p w14:paraId="58BAAB26" w14:textId="6C4CD74C" w:rsidR="00774DDD" w:rsidRDefault="00774DDD" w:rsidP="00774DDD">
      <w:pPr>
        <w:rPr>
          <w:rFonts w:ascii="Arial" w:hAnsi="Arial" w:cs="Arial"/>
          <w:lang w:val="en-GB"/>
        </w:rPr>
      </w:pPr>
      <w:r>
        <w:rPr>
          <w:rFonts w:ascii="Arial" w:hAnsi="Arial" w:cs="Arial"/>
          <w:lang w:val="en-GB"/>
        </w:rPr>
        <w:t>5) Elevation and 2 channels’ data</w:t>
      </w:r>
      <w:r w:rsidR="00255A0A">
        <w:rPr>
          <w:rFonts w:ascii="Arial" w:hAnsi="Arial" w:cs="Arial"/>
          <w:lang w:val="en-GB"/>
        </w:rPr>
        <w:t xml:space="preserve"> in EH11 (West of city)</w:t>
      </w:r>
    </w:p>
    <w:p w14:paraId="3B9CEE07" w14:textId="1CC5AC29" w:rsidR="00774DDD" w:rsidRDefault="00255A0A" w:rsidP="00026197">
      <w:pPr>
        <w:rPr>
          <w:rFonts w:ascii="Arial" w:hAnsi="Arial" w:cs="Arial"/>
          <w:lang w:val="en-GB"/>
        </w:rPr>
      </w:pPr>
      <w:r w:rsidRPr="00255A0A">
        <w:rPr>
          <w:rFonts w:ascii="Arial" w:hAnsi="Arial" w:cs="Arial"/>
          <w:noProof/>
          <w:lang w:val="en-GB"/>
        </w:rPr>
        <w:drawing>
          <wp:inline distT="0" distB="0" distL="0" distR="0" wp14:anchorId="6EF44B59" wp14:editId="1BA32A9D">
            <wp:extent cx="2049825" cy="1790418"/>
            <wp:effectExtent l="0" t="0" r="762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3743" cy="1802574"/>
                    </a:xfrm>
                    <a:prstGeom prst="rect">
                      <a:avLst/>
                    </a:prstGeom>
                  </pic:spPr>
                </pic:pic>
              </a:graphicData>
            </a:graphic>
          </wp:inline>
        </w:drawing>
      </w:r>
      <w:r w:rsidRPr="00255A0A">
        <w:rPr>
          <w:rFonts w:ascii="Arial" w:hAnsi="Arial" w:cs="Arial"/>
          <w:noProof/>
          <w:lang w:val="en-GB"/>
        </w:rPr>
        <w:drawing>
          <wp:inline distT="0" distB="0" distL="0" distR="0" wp14:anchorId="4ACB4ABB" wp14:editId="63622082">
            <wp:extent cx="2677975" cy="1812996"/>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88743" cy="1820286"/>
                    </a:xfrm>
                    <a:prstGeom prst="rect">
                      <a:avLst/>
                    </a:prstGeom>
                  </pic:spPr>
                </pic:pic>
              </a:graphicData>
            </a:graphic>
          </wp:inline>
        </w:drawing>
      </w:r>
    </w:p>
    <w:p w14:paraId="7F57F883" w14:textId="3E2F57EB" w:rsidR="00A9402A" w:rsidRPr="005538FD" w:rsidRDefault="00255A0A" w:rsidP="00026197">
      <w:pPr>
        <w:rPr>
          <w:rFonts w:ascii="Arial" w:hAnsi="Arial" w:cs="Arial"/>
          <w:lang w:val="en-GB"/>
        </w:rPr>
      </w:pPr>
      <w:r>
        <w:rPr>
          <w:rFonts w:ascii="Arial" w:hAnsi="Arial" w:cs="Arial"/>
          <w:noProof/>
          <w:lang w:val="en-GB"/>
        </w:rPr>
        <mc:AlternateContent>
          <mc:Choice Requires="wps">
            <w:drawing>
              <wp:anchor distT="0" distB="0" distL="114300" distR="114300" simplePos="0" relativeHeight="251665408" behindDoc="0" locked="0" layoutInCell="1" allowOverlap="1" wp14:anchorId="0A511A4B" wp14:editId="4BB6F977">
                <wp:simplePos x="0" y="0"/>
                <wp:positionH relativeFrom="column">
                  <wp:posOffset>2333625</wp:posOffset>
                </wp:positionH>
                <wp:positionV relativeFrom="paragraph">
                  <wp:posOffset>93980</wp:posOffset>
                </wp:positionV>
                <wp:extent cx="2856230" cy="1790065"/>
                <wp:effectExtent l="0" t="0" r="0" b="0"/>
                <wp:wrapSquare wrapText="bothSides"/>
                <wp:docPr id="19" name="文字方塊 19"/>
                <wp:cNvGraphicFramePr/>
                <a:graphic xmlns:a="http://schemas.openxmlformats.org/drawingml/2006/main">
                  <a:graphicData uri="http://schemas.microsoft.com/office/word/2010/wordprocessingShape">
                    <wps:wsp>
                      <wps:cNvSpPr txBox="1"/>
                      <wps:spPr>
                        <a:xfrm>
                          <a:off x="0" y="0"/>
                          <a:ext cx="2856230" cy="17900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41A02E" w14:textId="77777777" w:rsidR="00255A0A" w:rsidRDefault="00255A0A">
                            <w:pPr>
                              <w:rPr>
                                <w:rFonts w:ascii="Arial" w:hAnsi="Arial" w:cs="Arial"/>
                              </w:rPr>
                            </w:pPr>
                            <w:r w:rsidRPr="00774DDD">
                              <w:rPr>
                                <w:rFonts w:ascii="Arial" w:hAnsi="Arial" w:cs="Arial"/>
                              </w:rPr>
                              <w:t>Comments:</w:t>
                            </w:r>
                          </w:p>
                          <w:p w14:paraId="61AABA48" w14:textId="0AC93FD8" w:rsidR="00255A0A" w:rsidRPr="00774DDD" w:rsidRDefault="004269E3">
                            <w:pPr>
                              <w:rPr>
                                <w:rFonts w:ascii="Arial" w:hAnsi="Arial" w:cs="Arial"/>
                              </w:rPr>
                            </w:pPr>
                            <w:r>
                              <w:rPr>
                                <w:rFonts w:ascii="Arial" w:hAnsi="Arial" w:cs="Arial"/>
                              </w:rPr>
                              <w:t xml:space="preserve">Here we can find a significant comparison </w:t>
                            </w:r>
                            <w:r>
                              <w:rPr>
                                <w:rFonts w:ascii="Arial" w:hAnsi="Arial" w:cs="Arial" w:hint="eastAsia"/>
                              </w:rPr>
                              <w:t xml:space="preserve">of </w:t>
                            </w:r>
                            <w:r w:rsidR="004061FC">
                              <w:rPr>
                                <w:rFonts w:ascii="Arial" w:hAnsi="Arial" w:cs="Arial"/>
                              </w:rPr>
                              <w:t>No.</w:t>
                            </w:r>
                            <w:r>
                              <w:rPr>
                                <w:rFonts w:ascii="Arial" w:hAnsi="Arial" w:cs="Arial"/>
                              </w:rPr>
                              <w:t xml:space="preserve">25 and </w:t>
                            </w:r>
                            <w:ins w:id="15" w:author="xuanchen yao" w:date="2017-12-04T16:16:00Z">
                              <w:r w:rsidR="004061FC">
                                <w:rPr>
                                  <w:rFonts w:ascii="Arial" w:hAnsi="Arial" w:cs="Arial"/>
                                </w:rPr>
                                <w:t>No.</w:t>
                              </w:r>
                            </w:ins>
                            <w:r>
                              <w:rPr>
                                <w:rFonts w:ascii="Arial" w:hAnsi="Arial" w:cs="Arial"/>
                              </w:rPr>
                              <w:t xml:space="preserve">30 in its </w:t>
                            </w:r>
                            <w:r>
                              <w:rPr>
                                <w:rFonts w:ascii="Arial" w:hAnsi="Arial" w:cs="Arial" w:hint="eastAsia"/>
                              </w:rPr>
                              <w:t>different</w:t>
                            </w:r>
                            <w:r>
                              <w:rPr>
                                <w:rFonts w:ascii="Arial" w:hAnsi="Arial" w:cs="Arial"/>
                              </w:rPr>
                              <w:t xml:space="preserve"> </w:t>
                            </w:r>
                            <w:r w:rsidR="002C7169">
                              <w:rPr>
                                <w:rFonts w:ascii="Arial" w:hAnsi="Arial" w:cs="Arial"/>
                              </w:rPr>
                              <w:t>directions</w:t>
                            </w:r>
                            <w:r>
                              <w:rPr>
                                <w:rFonts w:ascii="Arial" w:hAnsi="Arial" w:cs="Arial"/>
                              </w:rPr>
                              <w:t xml:space="preserve"> in west of Edinburgh, in morning shown large amount of people going north at No.30 and afternoon going south. For No.25 counter, </w:t>
                            </w:r>
                            <w:r w:rsidR="002C7169">
                              <w:rPr>
                                <w:rFonts w:ascii="Arial" w:hAnsi="Arial" w:cs="Arial"/>
                              </w:rPr>
                              <w:t xml:space="preserve">it </w:t>
                            </w:r>
                            <w:r>
                              <w:rPr>
                                <w:rFonts w:ascii="Arial" w:hAnsi="Arial" w:cs="Arial"/>
                              </w:rPr>
                              <w:t>is the opposite situation.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11A4B" id="文字方塊 19" o:spid="_x0000_s1029" type="#_x0000_t202" style="position:absolute;left:0;text-align:left;margin-left:183.75pt;margin-top:7.4pt;width:224.9pt;height:14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" filled="f" stroked="f">
                <v:textbox>
                  <w:txbxContent>
                    <w:p w14:paraId="2541A02E" w14:textId="77777777" w:rsidR="00255A0A" w:rsidRDefault="00255A0A">
                      <w:pPr>
                        <w:rPr>
                          <w:rFonts w:ascii="Arial" w:hAnsi="Arial" w:cs="Arial"/>
                        </w:rPr>
                      </w:pPr>
                      <w:r w:rsidRPr="00774DDD">
                        <w:rPr>
                          <w:rFonts w:ascii="Arial" w:hAnsi="Arial" w:cs="Arial"/>
                        </w:rPr>
                        <w:t>Comments:</w:t>
                      </w:r>
                    </w:p>
                    <w:p w14:paraId="61AABA48" w14:textId="0AC93FD8" w:rsidR="00255A0A" w:rsidRPr="00774DDD" w:rsidRDefault="004269E3">
                      <w:pPr>
                        <w:rPr>
                          <w:rFonts w:ascii="Arial" w:hAnsi="Arial" w:cs="Arial"/>
                        </w:rPr>
                      </w:pPr>
                      <w:r>
                        <w:rPr>
                          <w:rFonts w:ascii="Arial" w:hAnsi="Arial" w:cs="Arial"/>
                        </w:rPr>
                        <w:t xml:space="preserve">Here we can find a significant comparison </w:t>
                      </w:r>
                      <w:r>
                        <w:rPr>
                          <w:rFonts w:ascii="Arial" w:hAnsi="Arial" w:cs="Arial" w:hint="eastAsia"/>
                        </w:rPr>
                        <w:t xml:space="preserve">of </w:t>
                      </w:r>
                      <w:r w:rsidR="004061FC">
                        <w:rPr>
                          <w:rFonts w:ascii="Arial" w:hAnsi="Arial" w:cs="Arial"/>
                        </w:rPr>
                        <w:t>No.</w:t>
                      </w:r>
                      <w:r>
                        <w:rPr>
                          <w:rFonts w:ascii="Arial" w:hAnsi="Arial" w:cs="Arial"/>
                        </w:rPr>
                        <w:t xml:space="preserve">25 and </w:t>
                      </w:r>
                      <w:ins w:id="16" w:author="xuanchen yao" w:date="2017-12-04T16:16:00Z">
                        <w:r w:rsidR="004061FC">
                          <w:rPr>
                            <w:rFonts w:ascii="Arial" w:hAnsi="Arial" w:cs="Arial"/>
                          </w:rPr>
                          <w:t>No.</w:t>
                        </w:r>
                      </w:ins>
                      <w:r>
                        <w:rPr>
                          <w:rFonts w:ascii="Arial" w:hAnsi="Arial" w:cs="Arial"/>
                        </w:rPr>
                        <w:t xml:space="preserve">30 in its </w:t>
                      </w:r>
                      <w:r>
                        <w:rPr>
                          <w:rFonts w:ascii="Arial" w:hAnsi="Arial" w:cs="Arial" w:hint="eastAsia"/>
                        </w:rPr>
                        <w:t>different</w:t>
                      </w:r>
                      <w:r>
                        <w:rPr>
                          <w:rFonts w:ascii="Arial" w:hAnsi="Arial" w:cs="Arial"/>
                        </w:rPr>
                        <w:t xml:space="preserve"> </w:t>
                      </w:r>
                      <w:r w:rsidR="002C7169">
                        <w:rPr>
                          <w:rFonts w:ascii="Arial" w:hAnsi="Arial" w:cs="Arial"/>
                        </w:rPr>
                        <w:t>directions</w:t>
                      </w:r>
                      <w:r>
                        <w:rPr>
                          <w:rFonts w:ascii="Arial" w:hAnsi="Arial" w:cs="Arial"/>
                        </w:rPr>
                        <w:t xml:space="preserve"> in west of Edinburgh, in morning shown large amount of people going north at No.30 and afternoon going south. For No.25 counter, </w:t>
                      </w:r>
                      <w:r w:rsidR="002C7169">
                        <w:rPr>
                          <w:rFonts w:ascii="Arial" w:hAnsi="Arial" w:cs="Arial"/>
                        </w:rPr>
                        <w:t xml:space="preserve">it </w:t>
                      </w:r>
                      <w:r>
                        <w:rPr>
                          <w:rFonts w:ascii="Arial" w:hAnsi="Arial" w:cs="Arial"/>
                        </w:rPr>
                        <w:t>is the opposite situation.</w:t>
                      </w:r>
                    </w:p>
                  </w:txbxContent>
                </v:textbox>
                <w10:wrap type="square"/>
              </v:shape>
            </w:pict>
          </mc:Fallback>
        </mc:AlternateContent>
      </w:r>
      <w:r w:rsidRPr="00255A0A">
        <w:rPr>
          <w:rFonts w:ascii="Arial" w:hAnsi="Arial" w:cs="Arial"/>
          <w:noProof/>
          <w:lang w:val="en-GB"/>
        </w:rPr>
        <w:drawing>
          <wp:inline distT="0" distB="0" distL="0" distR="0" wp14:anchorId="54F96C13" wp14:editId="18A251B5">
            <wp:extent cx="2140296" cy="1869440"/>
            <wp:effectExtent l="0" t="0" r="0" b="1016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1786" cy="1879476"/>
                    </a:xfrm>
                    <a:prstGeom prst="rect">
                      <a:avLst/>
                    </a:prstGeom>
                  </pic:spPr>
                </pic:pic>
              </a:graphicData>
            </a:graphic>
          </wp:inline>
        </w:drawing>
      </w:r>
    </w:p>
    <w:p w14:paraId="5DC6B611" w14:textId="73F6032F" w:rsidR="00255A0A" w:rsidRDefault="00255A0A" w:rsidP="00255A0A">
      <w:pPr>
        <w:rPr>
          <w:rFonts w:ascii="Arial" w:hAnsi="Arial" w:cs="Arial"/>
          <w:lang w:val="en-GB"/>
        </w:rPr>
      </w:pPr>
      <w:r>
        <w:rPr>
          <w:rFonts w:ascii="Arial" w:hAnsi="Arial" w:cs="Arial"/>
          <w:lang w:val="en-GB"/>
        </w:rPr>
        <w:t>5) Elevation and 2 channels’ data in EH9 (Centre of city)</w:t>
      </w:r>
    </w:p>
    <w:p w14:paraId="5ECBD1D0" w14:textId="224065FC" w:rsidR="00255A0A" w:rsidRDefault="00255A0A" w:rsidP="00026197">
      <w:pPr>
        <w:rPr>
          <w:rFonts w:ascii="Arial" w:hAnsi="Arial" w:cs="Arial"/>
          <w:b/>
          <w:lang w:val="en-GB"/>
        </w:rPr>
      </w:pPr>
      <w:r w:rsidRPr="00255A0A">
        <w:rPr>
          <w:rFonts w:ascii="Arial" w:hAnsi="Arial" w:cs="Arial"/>
          <w:b/>
          <w:noProof/>
          <w:lang w:val="en-GB"/>
        </w:rPr>
        <w:drawing>
          <wp:inline distT="0" distB="0" distL="0" distR="0" wp14:anchorId="6AC0BCE7" wp14:editId="441640E3">
            <wp:extent cx="2091829" cy="1827107"/>
            <wp:effectExtent l="0" t="0" r="0" b="19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3910" cy="1837659"/>
                    </a:xfrm>
                    <a:prstGeom prst="rect">
                      <a:avLst/>
                    </a:prstGeom>
                  </pic:spPr>
                </pic:pic>
              </a:graphicData>
            </a:graphic>
          </wp:inline>
        </w:drawing>
      </w:r>
      <w:r w:rsidRPr="00255A0A">
        <w:rPr>
          <w:rFonts w:ascii="Arial" w:hAnsi="Arial" w:cs="Arial"/>
          <w:b/>
          <w:noProof/>
          <w:lang w:val="en-GB"/>
        </w:rPr>
        <w:drawing>
          <wp:inline distT="0" distB="0" distL="0" distR="0" wp14:anchorId="0E007337" wp14:editId="63C7D264">
            <wp:extent cx="2779354" cy="1874449"/>
            <wp:effectExtent l="0" t="0" r="0" b="571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08656" cy="1894211"/>
                    </a:xfrm>
                    <a:prstGeom prst="rect">
                      <a:avLst/>
                    </a:prstGeom>
                  </pic:spPr>
                </pic:pic>
              </a:graphicData>
            </a:graphic>
          </wp:inline>
        </w:drawing>
      </w:r>
    </w:p>
    <w:p w14:paraId="1FB1C2BC" w14:textId="12E734EC" w:rsidR="00255A0A" w:rsidRDefault="00255A0A" w:rsidP="00026197">
      <w:pPr>
        <w:rPr>
          <w:rFonts w:ascii="Arial" w:hAnsi="Arial" w:cs="Arial"/>
          <w:b/>
          <w:lang w:val="en-GB"/>
        </w:rPr>
      </w:pPr>
      <w:r>
        <w:rPr>
          <w:rFonts w:ascii="Arial" w:hAnsi="Arial" w:cs="Arial"/>
          <w:noProof/>
          <w:lang w:val="en-GB"/>
        </w:rPr>
        <mc:AlternateContent>
          <mc:Choice Requires="wps">
            <w:drawing>
              <wp:anchor distT="0" distB="0" distL="114300" distR="114300" simplePos="0" relativeHeight="251667456" behindDoc="0" locked="0" layoutInCell="1" allowOverlap="1" wp14:anchorId="031A13DF" wp14:editId="2B692B30">
                <wp:simplePos x="0" y="0"/>
                <wp:positionH relativeFrom="column">
                  <wp:posOffset>2446655</wp:posOffset>
                </wp:positionH>
                <wp:positionV relativeFrom="paragraph">
                  <wp:posOffset>0</wp:posOffset>
                </wp:positionV>
                <wp:extent cx="2856230" cy="1996440"/>
                <wp:effectExtent l="0" t="0" r="0" b="10160"/>
                <wp:wrapSquare wrapText="bothSides"/>
                <wp:docPr id="22" name="文字方塊 22"/>
                <wp:cNvGraphicFramePr/>
                <a:graphic xmlns:a="http://schemas.openxmlformats.org/drawingml/2006/main">
                  <a:graphicData uri="http://schemas.microsoft.com/office/word/2010/wordprocessingShape">
                    <wps:wsp>
                      <wps:cNvSpPr txBox="1"/>
                      <wps:spPr>
                        <a:xfrm>
                          <a:off x="0" y="0"/>
                          <a:ext cx="2856230" cy="1996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11599" w14:textId="77777777" w:rsidR="00255A0A" w:rsidRDefault="00255A0A">
                            <w:pPr>
                              <w:rPr>
                                <w:rFonts w:ascii="Arial" w:hAnsi="Arial" w:cs="Arial"/>
                              </w:rPr>
                            </w:pPr>
                            <w:r w:rsidRPr="00774DDD">
                              <w:rPr>
                                <w:rFonts w:ascii="Arial" w:hAnsi="Arial" w:cs="Arial"/>
                              </w:rPr>
                              <w:t>Comments:</w:t>
                            </w:r>
                          </w:p>
                          <w:p w14:paraId="55B661D4" w14:textId="384DCEBF" w:rsidR="00255A0A" w:rsidRPr="00774DDD" w:rsidRDefault="002C7169">
                            <w:pPr>
                              <w:rPr>
                                <w:rFonts w:ascii="Arial" w:hAnsi="Arial" w:cs="Arial"/>
                              </w:rPr>
                            </w:pPr>
                            <w:r>
                              <w:rPr>
                                <w:rFonts w:ascii="Arial" w:hAnsi="Arial" w:cs="Arial"/>
                              </w:rPr>
                              <w:t>Although still exist many distractions of missing data of No.40 and No.44 counters in channel 2 (south-bound), we can still recognize the peak of traffic flow in morning and afternoon. The No.42 shows busier direction to south in morning and the other way round in afternoon.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A13DF" id="文字方塊 22" o:spid="_x0000_s1030" type="#_x0000_t202" style="position:absolute;left:0;text-align:left;margin-left:192.65pt;margin-top:0;width:224.9pt;height:157.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" filled="f" stroked="f">
                <v:textbox>
                  <w:txbxContent>
                    <w:p w14:paraId="24511599" w14:textId="77777777" w:rsidR="00255A0A" w:rsidRDefault="00255A0A">
                      <w:pPr>
                        <w:rPr>
                          <w:rFonts w:ascii="Arial" w:hAnsi="Arial" w:cs="Arial"/>
                        </w:rPr>
                      </w:pPr>
                      <w:r w:rsidRPr="00774DDD">
                        <w:rPr>
                          <w:rFonts w:ascii="Arial" w:hAnsi="Arial" w:cs="Arial"/>
                        </w:rPr>
                        <w:t>Comments:</w:t>
                      </w:r>
                    </w:p>
                    <w:p w14:paraId="55B661D4" w14:textId="384DCEBF" w:rsidR="00255A0A" w:rsidRPr="00774DDD" w:rsidRDefault="002C7169">
                      <w:pPr>
                        <w:rPr>
                          <w:rFonts w:ascii="Arial" w:hAnsi="Arial" w:cs="Arial"/>
                        </w:rPr>
                      </w:pPr>
                      <w:r>
                        <w:rPr>
                          <w:rFonts w:ascii="Arial" w:hAnsi="Arial" w:cs="Arial"/>
                        </w:rPr>
                        <w:t>Although still exist many distractions of missing data of No.40 and No.44 counters in channel 2 (south-bound), we can still recognize the peak of traffic flow in morning and afternoon. The No.42 shows busier direction to south in morning and the other way round in afternoon.</w:t>
                      </w:r>
                    </w:p>
                  </w:txbxContent>
                </v:textbox>
                <w10:wrap type="square"/>
              </v:shape>
            </w:pict>
          </mc:Fallback>
        </mc:AlternateContent>
      </w:r>
      <w:r w:rsidRPr="00255A0A">
        <w:rPr>
          <w:rFonts w:ascii="Arial" w:hAnsi="Arial" w:cs="Arial"/>
          <w:b/>
          <w:noProof/>
          <w:lang w:val="en-GB"/>
        </w:rPr>
        <w:drawing>
          <wp:inline distT="0" distB="0" distL="0" distR="0" wp14:anchorId="1A9ECD5E" wp14:editId="4AE5F133">
            <wp:extent cx="2225957" cy="1944260"/>
            <wp:effectExtent l="0" t="0" r="9525" b="1206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56584" cy="1971011"/>
                    </a:xfrm>
                    <a:prstGeom prst="rect">
                      <a:avLst/>
                    </a:prstGeom>
                  </pic:spPr>
                </pic:pic>
              </a:graphicData>
            </a:graphic>
          </wp:inline>
        </w:drawing>
      </w:r>
    </w:p>
    <w:p w14:paraId="01887966" w14:textId="25F558EC" w:rsidR="00255A0A" w:rsidRDefault="00255A0A" w:rsidP="00026197">
      <w:pPr>
        <w:rPr>
          <w:rFonts w:ascii="Arial" w:hAnsi="Arial" w:cs="Arial"/>
          <w:b/>
          <w:lang w:val="en-GB"/>
        </w:rPr>
      </w:pPr>
    </w:p>
    <w:p w14:paraId="4C3D111F" w14:textId="3A8A37A4" w:rsidR="00255A0A" w:rsidRDefault="00255A0A" w:rsidP="00026197">
      <w:pPr>
        <w:rPr>
          <w:rFonts w:ascii="Arial" w:hAnsi="Arial" w:cs="Arial"/>
          <w:b/>
          <w:lang w:val="en-GB"/>
        </w:rPr>
      </w:pPr>
    </w:p>
    <w:p w14:paraId="14637305" w14:textId="64016453" w:rsidR="00026197" w:rsidRPr="0006545C" w:rsidRDefault="00026197" w:rsidP="00026197">
      <w:pPr>
        <w:rPr>
          <w:rFonts w:ascii="Arial" w:hAnsi="Arial" w:cs="Arial"/>
          <w:b/>
          <w:lang w:val="en-GB"/>
        </w:rPr>
      </w:pPr>
      <w:r w:rsidRPr="0006545C">
        <w:rPr>
          <w:rFonts w:ascii="Arial" w:hAnsi="Arial" w:cs="Arial"/>
          <w:b/>
          <w:lang w:val="en-GB"/>
        </w:rPr>
        <w:t>Conclusion</w:t>
      </w:r>
    </w:p>
    <w:p w14:paraId="4989B5AD" w14:textId="359979C8" w:rsidR="006F49A6" w:rsidRDefault="00BE5CF9" w:rsidP="00BE5CF9">
      <w:pPr>
        <w:rPr>
          <w:rFonts w:ascii="Arial" w:hAnsi="Arial" w:cs="Arial"/>
          <w:lang w:val="en-GB"/>
        </w:rPr>
      </w:pPr>
      <w:r w:rsidRPr="00BE5CF9">
        <w:rPr>
          <w:rFonts w:ascii="Arial" w:hAnsi="Arial" w:cs="Arial"/>
          <w:lang w:val="en-GB"/>
        </w:rPr>
        <w:t xml:space="preserve">Our </w:t>
      </w:r>
      <w:r w:rsidR="006F49A6">
        <w:rPr>
          <w:rFonts w:ascii="Arial" w:hAnsi="Arial" w:cs="Arial"/>
          <w:lang w:val="en-GB"/>
        </w:rPr>
        <w:t>purpose</w:t>
      </w:r>
      <w:r w:rsidRPr="00BE5CF9">
        <w:rPr>
          <w:rFonts w:ascii="Arial" w:hAnsi="Arial" w:cs="Arial"/>
          <w:lang w:val="en-GB"/>
        </w:rPr>
        <w:t xml:space="preserve"> for this project c</w:t>
      </w:r>
      <w:r w:rsidR="006F49A6">
        <w:rPr>
          <w:rFonts w:ascii="Arial" w:hAnsi="Arial" w:cs="Arial"/>
          <w:lang w:val="en-GB"/>
        </w:rPr>
        <w:t xml:space="preserve">onsisted in trying to approach the cycling status in Edinburgh by means of dataset analysis. </w:t>
      </w:r>
      <w:r w:rsidRPr="00BE5CF9">
        <w:rPr>
          <w:rFonts w:ascii="Arial" w:hAnsi="Arial" w:cs="Arial"/>
          <w:lang w:val="en-GB"/>
        </w:rPr>
        <w:t xml:space="preserve">We </w:t>
      </w:r>
      <w:r w:rsidR="006F49A6">
        <w:rPr>
          <w:rFonts w:ascii="Arial" w:hAnsi="Arial" w:cs="Arial"/>
          <w:lang w:val="en-GB"/>
        </w:rPr>
        <w:t xml:space="preserve">adopted the “Extract”, “Transform”, “Load” process to parse the cycling traffic over a number of time periods. </w:t>
      </w:r>
      <w:r w:rsidR="005C6295">
        <w:rPr>
          <w:rFonts w:ascii="Arial" w:hAnsi="Arial" w:cs="Arial"/>
          <w:lang w:val="en-GB"/>
        </w:rPr>
        <w:t>Bike counts in weekdays are greater than in weekends, so people choose taking bike as commuting transportation. The specific factor such as bike campaign and Christmas day will rise and descend the bike traffic respectively.</w:t>
      </w:r>
    </w:p>
    <w:p w14:paraId="4640326D" w14:textId="7DBF0879" w:rsidR="00366D73" w:rsidRDefault="00BE5CF9" w:rsidP="00BE5CF9">
      <w:pPr>
        <w:rPr>
          <w:rFonts w:ascii="Arial" w:hAnsi="Arial" w:cs="Arial"/>
          <w:lang w:val="en-GB"/>
        </w:rPr>
      </w:pPr>
      <w:r w:rsidRPr="00BE5CF9">
        <w:rPr>
          <w:rFonts w:ascii="Arial" w:hAnsi="Arial" w:cs="Arial"/>
          <w:lang w:val="en-GB"/>
        </w:rPr>
        <w:t>Moreover, we focused on investigating the underlying pattern</w:t>
      </w:r>
      <w:r w:rsidR="006F49A6">
        <w:rPr>
          <w:rFonts w:ascii="Arial" w:hAnsi="Arial" w:cs="Arial"/>
          <w:lang w:val="en-GB"/>
        </w:rPr>
        <w:t xml:space="preserve"> by combining other open datasets such as the weather dataset of city Edinburgh and altitude distribution</w:t>
      </w:r>
      <w:r w:rsidR="005C6295">
        <w:rPr>
          <w:rFonts w:ascii="Arial" w:hAnsi="Arial" w:cs="Arial"/>
          <w:lang w:val="en-GB"/>
        </w:rPr>
        <w:t>. While the correlation coefficient of those variables is not as strong as chronic analysis, it revealed the potential fea</w:t>
      </w:r>
      <w:r w:rsidRPr="00BE5CF9">
        <w:rPr>
          <w:rFonts w:ascii="Arial" w:hAnsi="Arial" w:cs="Arial"/>
          <w:lang w:val="en-GB"/>
        </w:rPr>
        <w:t>tures which stimul</w:t>
      </w:r>
      <w:r w:rsidR="005C6295">
        <w:rPr>
          <w:rFonts w:ascii="Arial" w:hAnsi="Arial" w:cs="Arial"/>
          <w:lang w:val="en-GB"/>
        </w:rPr>
        <w:t>ated more in-depth examination.</w:t>
      </w:r>
    </w:p>
    <w:p w14:paraId="24B4F854" w14:textId="65D226D0" w:rsidR="00366D73" w:rsidRDefault="00366D73">
      <w:pPr>
        <w:widowControl/>
        <w:jc w:val="left"/>
        <w:rPr>
          <w:rFonts w:ascii="Arial" w:hAnsi="Arial" w:cs="Arial"/>
          <w:lang w:val="en-GB"/>
        </w:rPr>
      </w:pPr>
    </w:p>
    <w:p w14:paraId="4C4E73A4" w14:textId="57E98C9C" w:rsidR="00366D73" w:rsidRDefault="00366D73" w:rsidP="00893DBA">
      <w:pPr>
        <w:jc w:val="center"/>
        <w:rPr>
          <w:rFonts w:ascii="Arial" w:hAnsi="Arial" w:cs="Arial"/>
          <w:b/>
        </w:rPr>
      </w:pPr>
      <w:r w:rsidRPr="00697AEE">
        <w:rPr>
          <w:rFonts w:ascii="Arial" w:hAnsi="Arial" w:cs="Arial"/>
          <w:b/>
          <w:lang w:val="en-GB"/>
        </w:rPr>
        <w:t>A</w:t>
      </w:r>
      <w:r w:rsidRPr="00893DBA">
        <w:rPr>
          <w:rFonts w:ascii="Arial" w:hAnsi="Arial" w:cs="Arial" w:hint="eastAsia"/>
          <w:b/>
          <w:lang w:val="en-GB"/>
        </w:rPr>
        <w:t>ppendix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2"/>
        <w:gridCol w:w="6448"/>
      </w:tblGrid>
      <w:tr w:rsidR="00697AEE" w14:paraId="784AE348" w14:textId="77777777" w:rsidTr="00893DBA">
        <w:tc>
          <w:tcPr>
            <w:tcW w:w="1842" w:type="dxa"/>
          </w:tcPr>
          <w:p w14:paraId="2A913EE9" w14:textId="74F100E6" w:rsidR="00697AEE" w:rsidRPr="00893DBA" w:rsidRDefault="00697AEE" w:rsidP="00893DBA">
            <w:pPr>
              <w:pStyle w:val="ListParagraph"/>
              <w:numPr>
                <w:ilvl w:val="0"/>
                <w:numId w:val="26"/>
              </w:numPr>
              <w:ind w:firstLineChars="0"/>
              <w:jc w:val="left"/>
              <w:rPr>
                <w:rFonts w:ascii="Arial" w:hAnsi="Arial" w:cs="Arial"/>
                <w:lang w:val="en-GB"/>
              </w:rPr>
            </w:pPr>
            <w:r w:rsidRPr="00893DBA">
              <w:rPr>
                <w:rFonts w:ascii="Arial" w:hAnsi="Arial" w:cs="Arial"/>
                <w:lang w:val="en-GB"/>
              </w:rPr>
              <w:t>GitHub</w:t>
            </w:r>
          </w:p>
        </w:tc>
        <w:tc>
          <w:tcPr>
            <w:tcW w:w="6448" w:type="dxa"/>
          </w:tcPr>
          <w:p w14:paraId="212735E2" w14:textId="3B250D5A" w:rsidR="00697AEE" w:rsidRDefault="00697AEE" w:rsidP="00697AEE">
            <w:pPr>
              <w:jc w:val="left"/>
              <w:rPr>
                <w:rFonts w:ascii="Arial" w:hAnsi="Arial" w:cs="Arial"/>
                <w:lang w:val="en-GB"/>
              </w:rPr>
            </w:pPr>
            <w:hyperlink r:id="rId33" w:history="1">
              <w:r w:rsidRPr="00BC3C09">
                <w:rPr>
                  <w:rStyle w:val="Hyperlink"/>
                  <w:rFonts w:ascii="Arial" w:hAnsi="Arial" w:cs="Arial"/>
                  <w:lang w:val="en-GB"/>
                </w:rPr>
                <w:t>https://github.com/YaoTong9190/Bicycling</w:t>
              </w:r>
            </w:hyperlink>
          </w:p>
        </w:tc>
      </w:tr>
      <w:tr w:rsidR="00697AEE" w14:paraId="039FB5A8" w14:textId="77777777" w:rsidTr="00893DBA">
        <w:tc>
          <w:tcPr>
            <w:tcW w:w="1842" w:type="dxa"/>
          </w:tcPr>
          <w:p w14:paraId="6BFE4C98" w14:textId="3028A5E5" w:rsidR="00697AEE" w:rsidRPr="00893DBA" w:rsidRDefault="00697AEE" w:rsidP="00893DBA">
            <w:pPr>
              <w:pStyle w:val="ListParagraph"/>
              <w:numPr>
                <w:ilvl w:val="0"/>
                <w:numId w:val="26"/>
              </w:numPr>
              <w:ind w:firstLineChars="0"/>
              <w:jc w:val="left"/>
              <w:rPr>
                <w:rFonts w:ascii="Arial" w:hAnsi="Arial" w:cs="Arial"/>
                <w:lang w:val="en-GB"/>
              </w:rPr>
            </w:pPr>
            <w:r w:rsidRPr="00893DBA">
              <w:rPr>
                <w:rFonts w:ascii="Arial" w:hAnsi="Arial" w:cs="Arial"/>
                <w:lang w:val="en-GB"/>
              </w:rPr>
              <w:t>Website</w:t>
            </w:r>
          </w:p>
        </w:tc>
        <w:tc>
          <w:tcPr>
            <w:tcW w:w="6448" w:type="dxa"/>
          </w:tcPr>
          <w:p w14:paraId="15CD64C6" w14:textId="35F02209" w:rsidR="00697AEE" w:rsidRPr="00893DBA" w:rsidRDefault="00697AEE" w:rsidP="00697AEE">
            <w:pPr>
              <w:jc w:val="left"/>
              <w:rPr>
                <w:rFonts w:ascii="Arial" w:hAnsi="Arial" w:cs="Arial"/>
                <w:lang w:val="en-GB"/>
              </w:rPr>
            </w:pPr>
            <w:hyperlink r:id="rId34" w:history="1">
              <w:r w:rsidRPr="00697AEE">
                <w:rPr>
                  <w:rStyle w:val="Hyperlink"/>
                  <w:rFonts w:ascii="Arial" w:hAnsi="Arial" w:cs="Arial"/>
                  <w:lang w:val="en-GB"/>
                </w:rPr>
                <w:t>http://www.dudedu.com/web/index.html</w:t>
              </w:r>
            </w:hyperlink>
          </w:p>
        </w:tc>
      </w:tr>
      <w:tr w:rsidR="00697AEE" w14:paraId="4E1E62B7" w14:textId="77777777" w:rsidTr="00893DBA">
        <w:tc>
          <w:tcPr>
            <w:tcW w:w="1842" w:type="dxa"/>
          </w:tcPr>
          <w:p w14:paraId="2108AA93" w14:textId="50372CD8" w:rsidR="00697AEE" w:rsidRPr="00893DBA" w:rsidRDefault="00697AEE" w:rsidP="00893DBA">
            <w:pPr>
              <w:pStyle w:val="ListParagraph"/>
              <w:numPr>
                <w:ilvl w:val="0"/>
                <w:numId w:val="26"/>
              </w:numPr>
              <w:ind w:firstLineChars="0"/>
              <w:jc w:val="left"/>
              <w:rPr>
                <w:rFonts w:ascii="Arial" w:hAnsi="Arial" w:cs="Arial"/>
                <w:lang w:val="en-GB"/>
              </w:rPr>
            </w:pPr>
            <w:r w:rsidRPr="00893DBA">
              <w:rPr>
                <w:rFonts w:ascii="Arial" w:hAnsi="Arial" w:cs="Arial"/>
                <w:lang w:val="en-GB"/>
              </w:rPr>
              <w:t>Slides</w:t>
            </w:r>
          </w:p>
        </w:tc>
        <w:tc>
          <w:tcPr>
            <w:tcW w:w="6448" w:type="dxa"/>
          </w:tcPr>
          <w:p w14:paraId="329A77BE" w14:textId="77777777" w:rsidR="00697AEE" w:rsidRPr="00893DBA" w:rsidRDefault="00697AEE" w:rsidP="00893DBA">
            <w:pPr>
              <w:jc w:val="left"/>
              <w:rPr>
                <w:rFonts w:ascii="Arial" w:hAnsi="Arial" w:cs="Arial"/>
                <w:lang w:val="en-GB"/>
              </w:rPr>
            </w:pPr>
            <w:hyperlink r:id="rId35" w:history="1">
              <w:r w:rsidRPr="00697AEE">
                <w:rPr>
                  <w:rStyle w:val="Hyperlink"/>
                  <w:rFonts w:ascii="Arial" w:hAnsi="Arial" w:cs="Arial"/>
                  <w:lang w:val="en-GB"/>
                </w:rPr>
                <w:t>https://github.com/YaoTong9190/Bicycling/tree/master/presentation</w:t>
              </w:r>
            </w:hyperlink>
          </w:p>
          <w:p w14:paraId="64849A40" w14:textId="77777777" w:rsidR="00697AEE" w:rsidRDefault="00697AEE" w:rsidP="00697AEE">
            <w:pPr>
              <w:jc w:val="left"/>
              <w:rPr>
                <w:rFonts w:ascii="Arial" w:hAnsi="Arial" w:cs="Arial"/>
                <w:lang w:val="en-GB"/>
              </w:rPr>
            </w:pPr>
          </w:p>
        </w:tc>
      </w:tr>
    </w:tbl>
    <w:p w14:paraId="2C9D39F6" w14:textId="7A9C2F8D" w:rsidR="00366D73" w:rsidRPr="00697AEE" w:rsidRDefault="00366D73" w:rsidP="00697AEE">
      <w:pPr>
        <w:rPr>
          <w:rFonts w:ascii="Arial" w:hAnsi="Arial" w:cs="Arial"/>
          <w:lang w:val="en-GB"/>
        </w:rPr>
      </w:pPr>
    </w:p>
    <w:sectPr w:rsidR="00366D73" w:rsidRPr="00697AEE" w:rsidSect="006D0BC2">
      <w:footerReference w:type="even" r:id="rId36"/>
      <w:footerReference w:type="default" r:id="rId3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B4B837" w14:textId="77777777" w:rsidR="00325CEA" w:rsidRDefault="00325CEA" w:rsidP="0006545C">
      <w:r>
        <w:separator/>
      </w:r>
    </w:p>
  </w:endnote>
  <w:endnote w:type="continuationSeparator" w:id="0">
    <w:p w14:paraId="367D4BA2" w14:textId="77777777" w:rsidR="00325CEA" w:rsidRDefault="00325CEA" w:rsidP="00065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charset w:val="88"/>
    <w:family w:val="auto"/>
    <w:pitch w:val="variable"/>
    <w:sig w:usb0="A00002FF" w:usb1="28CFFCFA" w:usb2="00000016" w:usb3="00000000" w:csb0="00100001"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82B78" w14:textId="77777777" w:rsidR="00F564B5" w:rsidRDefault="00F564B5" w:rsidP="003C67C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DD31E8F" w14:textId="77777777" w:rsidR="00F564B5" w:rsidRDefault="00F564B5" w:rsidP="00F564B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9C3A42" w14:textId="77777777" w:rsidR="00F564B5" w:rsidRDefault="00F564B5" w:rsidP="003C67C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25CEA">
      <w:rPr>
        <w:rStyle w:val="PageNumber"/>
        <w:noProof/>
      </w:rPr>
      <w:t>1</w:t>
    </w:r>
    <w:r>
      <w:rPr>
        <w:rStyle w:val="PageNumber"/>
      </w:rPr>
      <w:fldChar w:fldCharType="end"/>
    </w:r>
  </w:p>
  <w:p w14:paraId="287DCFDE" w14:textId="77777777" w:rsidR="00F564B5" w:rsidRDefault="00F564B5" w:rsidP="00F564B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84875A" w14:textId="77777777" w:rsidR="00325CEA" w:rsidRDefault="00325CEA" w:rsidP="0006545C">
      <w:r>
        <w:separator/>
      </w:r>
    </w:p>
  </w:footnote>
  <w:footnote w:type="continuationSeparator" w:id="0">
    <w:p w14:paraId="5C216299" w14:textId="77777777" w:rsidR="00325CEA" w:rsidRDefault="00325CEA" w:rsidP="0006545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1C5435"/>
    <w:multiLevelType w:val="hybridMultilevel"/>
    <w:tmpl w:val="D138F4FA"/>
    <w:lvl w:ilvl="0" w:tplc="F442099A">
      <w:start w:val="1"/>
      <w:numFmt w:val="decimal"/>
      <w:lvlText w:val="%1."/>
      <w:lvlJc w:val="left"/>
      <w:pPr>
        <w:ind w:left="360" w:hanging="360"/>
      </w:pPr>
      <w:rPr>
        <w:rFonts w:hint="eastAsia"/>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12157531"/>
    <w:multiLevelType w:val="hybridMultilevel"/>
    <w:tmpl w:val="D43E0EE0"/>
    <w:lvl w:ilvl="0" w:tplc="2ABA9648">
      <w:start w:val="1"/>
      <w:numFmt w:val="decimal"/>
      <w:lvlText w:val="%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9CE2A39"/>
    <w:multiLevelType w:val="hybridMultilevel"/>
    <w:tmpl w:val="863AF75A"/>
    <w:lvl w:ilvl="0" w:tplc="4B3A4CC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1ACF2CBB"/>
    <w:multiLevelType w:val="hybridMultilevel"/>
    <w:tmpl w:val="F3800B32"/>
    <w:lvl w:ilvl="0" w:tplc="4B3A4CC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nsid w:val="1B361A1E"/>
    <w:multiLevelType w:val="hybridMultilevel"/>
    <w:tmpl w:val="6F00F466"/>
    <w:lvl w:ilvl="0" w:tplc="04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28E8778D"/>
    <w:multiLevelType w:val="hybridMultilevel"/>
    <w:tmpl w:val="78C833BE"/>
    <w:lvl w:ilvl="0" w:tplc="04090001">
      <w:start w:val="1"/>
      <w:numFmt w:val="bullet"/>
      <w:lvlText w:val=""/>
      <w:lvlJc w:val="left"/>
      <w:pPr>
        <w:ind w:left="360" w:hanging="360"/>
      </w:pPr>
      <w:rPr>
        <w:rFonts w:ascii="Wingdings" w:hAnsi="Wingding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2A1A6F56"/>
    <w:multiLevelType w:val="hybridMultilevel"/>
    <w:tmpl w:val="30E0647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CBB30A7"/>
    <w:multiLevelType w:val="hybridMultilevel"/>
    <w:tmpl w:val="8A5EDA7C"/>
    <w:lvl w:ilvl="0" w:tplc="A9DCDDB8">
      <w:start w:val="1"/>
      <w:numFmt w:val="bullet"/>
      <w:lvlText w:val=""/>
      <w:lvlJc w:val="left"/>
      <w:pPr>
        <w:ind w:left="72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2EC03BAD"/>
    <w:multiLevelType w:val="hybridMultilevel"/>
    <w:tmpl w:val="641CE496"/>
    <w:lvl w:ilvl="0" w:tplc="86D8A102">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30211F4"/>
    <w:multiLevelType w:val="hybridMultilevel"/>
    <w:tmpl w:val="413C243A"/>
    <w:lvl w:ilvl="0" w:tplc="947C077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39023E7D"/>
    <w:multiLevelType w:val="hybridMultilevel"/>
    <w:tmpl w:val="6F80DB50"/>
    <w:lvl w:ilvl="0" w:tplc="1634388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43944FFC"/>
    <w:multiLevelType w:val="hybridMultilevel"/>
    <w:tmpl w:val="91F043A6"/>
    <w:lvl w:ilvl="0" w:tplc="4B3A4CCC">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nsid w:val="448A2977"/>
    <w:multiLevelType w:val="hybridMultilevel"/>
    <w:tmpl w:val="076C0E56"/>
    <w:lvl w:ilvl="0" w:tplc="0409001B">
      <w:start w:val="1"/>
      <w:numFmt w:val="lowerRoman"/>
      <w:lvlText w:val="%1."/>
      <w:lvlJc w:val="right"/>
      <w:pPr>
        <w:ind w:left="1140" w:hanging="360"/>
      </w:pPr>
      <w:rPr>
        <w:rFonts w:hint="default"/>
      </w:rPr>
    </w:lvl>
    <w:lvl w:ilvl="1" w:tplc="08090003" w:tentative="1">
      <w:start w:val="1"/>
      <w:numFmt w:val="bullet"/>
      <w:lvlText w:val="o"/>
      <w:lvlJc w:val="left"/>
      <w:pPr>
        <w:ind w:left="2580" w:hanging="360"/>
      </w:pPr>
      <w:rPr>
        <w:rFonts w:ascii="Courier New" w:hAnsi="Courier New" w:cs="Courier New" w:hint="default"/>
      </w:rPr>
    </w:lvl>
    <w:lvl w:ilvl="2" w:tplc="08090005" w:tentative="1">
      <w:start w:val="1"/>
      <w:numFmt w:val="bullet"/>
      <w:lvlText w:val=""/>
      <w:lvlJc w:val="left"/>
      <w:pPr>
        <w:ind w:left="3300" w:hanging="360"/>
      </w:pPr>
      <w:rPr>
        <w:rFonts w:ascii="Wingdings" w:hAnsi="Wingdings" w:hint="default"/>
      </w:rPr>
    </w:lvl>
    <w:lvl w:ilvl="3" w:tplc="08090001" w:tentative="1">
      <w:start w:val="1"/>
      <w:numFmt w:val="bullet"/>
      <w:lvlText w:val=""/>
      <w:lvlJc w:val="left"/>
      <w:pPr>
        <w:ind w:left="4020" w:hanging="360"/>
      </w:pPr>
      <w:rPr>
        <w:rFonts w:ascii="Symbol" w:hAnsi="Symbol" w:hint="default"/>
      </w:rPr>
    </w:lvl>
    <w:lvl w:ilvl="4" w:tplc="08090003" w:tentative="1">
      <w:start w:val="1"/>
      <w:numFmt w:val="bullet"/>
      <w:lvlText w:val="o"/>
      <w:lvlJc w:val="left"/>
      <w:pPr>
        <w:ind w:left="4740" w:hanging="360"/>
      </w:pPr>
      <w:rPr>
        <w:rFonts w:ascii="Courier New" w:hAnsi="Courier New" w:cs="Courier New" w:hint="default"/>
      </w:rPr>
    </w:lvl>
    <w:lvl w:ilvl="5" w:tplc="08090005" w:tentative="1">
      <w:start w:val="1"/>
      <w:numFmt w:val="bullet"/>
      <w:lvlText w:val=""/>
      <w:lvlJc w:val="left"/>
      <w:pPr>
        <w:ind w:left="5460" w:hanging="360"/>
      </w:pPr>
      <w:rPr>
        <w:rFonts w:ascii="Wingdings" w:hAnsi="Wingdings" w:hint="default"/>
      </w:rPr>
    </w:lvl>
    <w:lvl w:ilvl="6" w:tplc="08090001" w:tentative="1">
      <w:start w:val="1"/>
      <w:numFmt w:val="bullet"/>
      <w:lvlText w:val=""/>
      <w:lvlJc w:val="left"/>
      <w:pPr>
        <w:ind w:left="6180" w:hanging="360"/>
      </w:pPr>
      <w:rPr>
        <w:rFonts w:ascii="Symbol" w:hAnsi="Symbol" w:hint="default"/>
      </w:rPr>
    </w:lvl>
    <w:lvl w:ilvl="7" w:tplc="08090003" w:tentative="1">
      <w:start w:val="1"/>
      <w:numFmt w:val="bullet"/>
      <w:lvlText w:val="o"/>
      <w:lvlJc w:val="left"/>
      <w:pPr>
        <w:ind w:left="6900" w:hanging="360"/>
      </w:pPr>
      <w:rPr>
        <w:rFonts w:ascii="Courier New" w:hAnsi="Courier New" w:cs="Courier New" w:hint="default"/>
      </w:rPr>
    </w:lvl>
    <w:lvl w:ilvl="8" w:tplc="08090005" w:tentative="1">
      <w:start w:val="1"/>
      <w:numFmt w:val="bullet"/>
      <w:lvlText w:val=""/>
      <w:lvlJc w:val="left"/>
      <w:pPr>
        <w:ind w:left="7620" w:hanging="360"/>
      </w:pPr>
      <w:rPr>
        <w:rFonts w:ascii="Wingdings" w:hAnsi="Wingdings" w:hint="default"/>
      </w:rPr>
    </w:lvl>
  </w:abstractNum>
  <w:abstractNum w:abstractNumId="13">
    <w:nsid w:val="456F051F"/>
    <w:multiLevelType w:val="hybridMultilevel"/>
    <w:tmpl w:val="395E167E"/>
    <w:lvl w:ilvl="0" w:tplc="4B3A4CCC">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nsid w:val="54284C12"/>
    <w:multiLevelType w:val="multilevel"/>
    <w:tmpl w:val="07CA3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B465E81"/>
    <w:multiLevelType w:val="hybridMultilevel"/>
    <w:tmpl w:val="7D8CD5C2"/>
    <w:lvl w:ilvl="0" w:tplc="A9DCDDB8">
      <w:start w:val="1"/>
      <w:numFmt w:val="bullet"/>
      <w:lvlText w:val=""/>
      <w:lvlJc w:val="left"/>
      <w:pPr>
        <w:ind w:left="72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nsid w:val="60C53F04"/>
    <w:multiLevelType w:val="hybridMultilevel"/>
    <w:tmpl w:val="FBD83F46"/>
    <w:lvl w:ilvl="0" w:tplc="C4D83A5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7">
    <w:nsid w:val="670B6CCB"/>
    <w:multiLevelType w:val="hybridMultilevel"/>
    <w:tmpl w:val="E45EA68A"/>
    <w:lvl w:ilvl="0" w:tplc="4B3A4CC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6A383A7F"/>
    <w:multiLevelType w:val="hybridMultilevel"/>
    <w:tmpl w:val="068EBF8C"/>
    <w:lvl w:ilvl="0" w:tplc="F288CE0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72D93BBD"/>
    <w:multiLevelType w:val="hybridMultilevel"/>
    <w:tmpl w:val="10F63162"/>
    <w:lvl w:ilvl="0" w:tplc="163A1ABC">
      <w:start w:val="1"/>
      <w:numFmt w:val="bullet"/>
      <w:lvlText w:val=""/>
      <w:lvlJc w:val="left"/>
      <w:pPr>
        <w:ind w:left="72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nsid w:val="75A50F33"/>
    <w:multiLevelType w:val="hybridMultilevel"/>
    <w:tmpl w:val="A1AA674A"/>
    <w:lvl w:ilvl="0" w:tplc="4B3A4CCC">
      <w:start w:val="1"/>
      <w:numFmt w:val="bullet"/>
      <w:lvlText w:val=""/>
      <w:lvlJc w:val="left"/>
      <w:pPr>
        <w:ind w:left="36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nsid w:val="76223804"/>
    <w:multiLevelType w:val="hybridMultilevel"/>
    <w:tmpl w:val="54D61F44"/>
    <w:lvl w:ilvl="0" w:tplc="04090019">
      <w:start w:val="1"/>
      <w:numFmt w:val="lowerLetter"/>
      <w:lvlText w:val="%1)"/>
      <w:lvlJc w:val="left"/>
      <w:pPr>
        <w:ind w:left="360" w:hanging="360"/>
      </w:pPr>
      <w:rPr>
        <w:rFonts w:hint="eastAsia"/>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nsid w:val="79EF05E1"/>
    <w:multiLevelType w:val="hybridMultilevel"/>
    <w:tmpl w:val="177C614E"/>
    <w:lvl w:ilvl="0" w:tplc="330A8D2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7A044358"/>
    <w:multiLevelType w:val="hybridMultilevel"/>
    <w:tmpl w:val="73947AC0"/>
    <w:lvl w:ilvl="0" w:tplc="4B3A4CCC">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7BCC18E6"/>
    <w:multiLevelType w:val="hybridMultilevel"/>
    <w:tmpl w:val="EC2622F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7F135F58"/>
    <w:multiLevelType w:val="hybridMultilevel"/>
    <w:tmpl w:val="EC2853AA"/>
    <w:lvl w:ilvl="0" w:tplc="04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6"/>
  </w:num>
  <w:num w:numId="2">
    <w:abstractNumId w:val="24"/>
  </w:num>
  <w:num w:numId="3">
    <w:abstractNumId w:val="22"/>
  </w:num>
  <w:num w:numId="4">
    <w:abstractNumId w:val="14"/>
  </w:num>
  <w:num w:numId="5">
    <w:abstractNumId w:val="9"/>
  </w:num>
  <w:num w:numId="6">
    <w:abstractNumId w:val="18"/>
  </w:num>
  <w:num w:numId="7">
    <w:abstractNumId w:val="10"/>
  </w:num>
  <w:num w:numId="8">
    <w:abstractNumId w:val="16"/>
  </w:num>
  <w:num w:numId="9">
    <w:abstractNumId w:val="0"/>
  </w:num>
  <w:num w:numId="10">
    <w:abstractNumId w:val="4"/>
  </w:num>
  <w:num w:numId="11">
    <w:abstractNumId w:val="8"/>
  </w:num>
  <w:num w:numId="12">
    <w:abstractNumId w:val="21"/>
  </w:num>
  <w:num w:numId="13">
    <w:abstractNumId w:val="5"/>
  </w:num>
  <w:num w:numId="14">
    <w:abstractNumId w:val="11"/>
  </w:num>
  <w:num w:numId="15">
    <w:abstractNumId w:val="13"/>
  </w:num>
  <w:num w:numId="16">
    <w:abstractNumId w:val="2"/>
  </w:num>
  <w:num w:numId="17">
    <w:abstractNumId w:val="23"/>
  </w:num>
  <w:num w:numId="18">
    <w:abstractNumId w:val="17"/>
  </w:num>
  <w:num w:numId="19">
    <w:abstractNumId w:val="3"/>
  </w:num>
  <w:num w:numId="20">
    <w:abstractNumId w:val="19"/>
  </w:num>
  <w:num w:numId="21">
    <w:abstractNumId w:val="7"/>
  </w:num>
  <w:num w:numId="22">
    <w:abstractNumId w:val="12"/>
  </w:num>
  <w:num w:numId="23">
    <w:abstractNumId w:val="15"/>
  </w:num>
  <w:num w:numId="24">
    <w:abstractNumId w:val="20"/>
  </w:num>
  <w:num w:numId="25">
    <w:abstractNumId w:val="1"/>
  </w:num>
  <w:num w:numId="26">
    <w:abstractNumId w:val="2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xuanchen yao">
    <w15:presenceInfo w15:providerId="Windows Live" w15:userId="b6f1d492e4e616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doNotDisplayPageBoundaries/>
  <w:bordersDoNotSurroundHeader/>
  <w:bordersDoNotSurroundFooter/>
  <w:trackRevisions/>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0D1B"/>
    <w:rsid w:val="00001CCE"/>
    <w:rsid w:val="00004629"/>
    <w:rsid w:val="00007EA7"/>
    <w:rsid w:val="000206A7"/>
    <w:rsid w:val="00026197"/>
    <w:rsid w:val="000452FC"/>
    <w:rsid w:val="00050038"/>
    <w:rsid w:val="0006545C"/>
    <w:rsid w:val="0007218F"/>
    <w:rsid w:val="00085018"/>
    <w:rsid w:val="0009214D"/>
    <w:rsid w:val="0009223C"/>
    <w:rsid w:val="000B2306"/>
    <w:rsid w:val="000C29F0"/>
    <w:rsid w:val="000E2E26"/>
    <w:rsid w:val="00133014"/>
    <w:rsid w:val="0017189B"/>
    <w:rsid w:val="001825C3"/>
    <w:rsid w:val="001C6FA4"/>
    <w:rsid w:val="001E3F0B"/>
    <w:rsid w:val="00211832"/>
    <w:rsid w:val="00233B9C"/>
    <w:rsid w:val="0025087E"/>
    <w:rsid w:val="00255A0A"/>
    <w:rsid w:val="0025780A"/>
    <w:rsid w:val="00275C92"/>
    <w:rsid w:val="002768DE"/>
    <w:rsid w:val="00281DB6"/>
    <w:rsid w:val="00282211"/>
    <w:rsid w:val="002C7169"/>
    <w:rsid w:val="00325306"/>
    <w:rsid w:val="003257C7"/>
    <w:rsid w:val="00325CEA"/>
    <w:rsid w:val="00366D73"/>
    <w:rsid w:val="00377FD8"/>
    <w:rsid w:val="003C5F83"/>
    <w:rsid w:val="003D0003"/>
    <w:rsid w:val="003E7150"/>
    <w:rsid w:val="003F2F28"/>
    <w:rsid w:val="003F7513"/>
    <w:rsid w:val="004061FC"/>
    <w:rsid w:val="004269E3"/>
    <w:rsid w:val="0043134C"/>
    <w:rsid w:val="004377ED"/>
    <w:rsid w:val="00437E37"/>
    <w:rsid w:val="00455D50"/>
    <w:rsid w:val="0045707B"/>
    <w:rsid w:val="004F7C02"/>
    <w:rsid w:val="005116C0"/>
    <w:rsid w:val="005166E1"/>
    <w:rsid w:val="005201DA"/>
    <w:rsid w:val="005216AE"/>
    <w:rsid w:val="005266A7"/>
    <w:rsid w:val="005405E6"/>
    <w:rsid w:val="005538FD"/>
    <w:rsid w:val="00553D25"/>
    <w:rsid w:val="005A459F"/>
    <w:rsid w:val="005B04DC"/>
    <w:rsid w:val="005B2A22"/>
    <w:rsid w:val="005C6295"/>
    <w:rsid w:val="00600D1B"/>
    <w:rsid w:val="00613551"/>
    <w:rsid w:val="00621101"/>
    <w:rsid w:val="00621AFD"/>
    <w:rsid w:val="006431DE"/>
    <w:rsid w:val="00643519"/>
    <w:rsid w:val="00645F4A"/>
    <w:rsid w:val="00646628"/>
    <w:rsid w:val="00682BB9"/>
    <w:rsid w:val="00697AEE"/>
    <w:rsid w:val="006D0BC2"/>
    <w:rsid w:val="006D5293"/>
    <w:rsid w:val="006E2E88"/>
    <w:rsid w:val="006F49A6"/>
    <w:rsid w:val="00702E83"/>
    <w:rsid w:val="0076181F"/>
    <w:rsid w:val="00774DDD"/>
    <w:rsid w:val="00794932"/>
    <w:rsid w:val="008048CD"/>
    <w:rsid w:val="00810338"/>
    <w:rsid w:val="00813785"/>
    <w:rsid w:val="00870448"/>
    <w:rsid w:val="00874169"/>
    <w:rsid w:val="00893DBA"/>
    <w:rsid w:val="008961B1"/>
    <w:rsid w:val="008A7E48"/>
    <w:rsid w:val="008C18A6"/>
    <w:rsid w:val="008E20EF"/>
    <w:rsid w:val="008F2714"/>
    <w:rsid w:val="0091751D"/>
    <w:rsid w:val="009531B0"/>
    <w:rsid w:val="009D7E31"/>
    <w:rsid w:val="009E3794"/>
    <w:rsid w:val="009F59E5"/>
    <w:rsid w:val="00A057F4"/>
    <w:rsid w:val="00A16B93"/>
    <w:rsid w:val="00A40733"/>
    <w:rsid w:val="00A55C89"/>
    <w:rsid w:val="00A64FC9"/>
    <w:rsid w:val="00A66273"/>
    <w:rsid w:val="00A81CF9"/>
    <w:rsid w:val="00A83006"/>
    <w:rsid w:val="00A935B4"/>
    <w:rsid w:val="00A9402A"/>
    <w:rsid w:val="00A96BB0"/>
    <w:rsid w:val="00A96C28"/>
    <w:rsid w:val="00AA649D"/>
    <w:rsid w:val="00AE2492"/>
    <w:rsid w:val="00AE3B8B"/>
    <w:rsid w:val="00AF023D"/>
    <w:rsid w:val="00B60566"/>
    <w:rsid w:val="00B7294B"/>
    <w:rsid w:val="00BA6615"/>
    <w:rsid w:val="00BE1962"/>
    <w:rsid w:val="00BE5CF9"/>
    <w:rsid w:val="00BF130A"/>
    <w:rsid w:val="00C00BA3"/>
    <w:rsid w:val="00C04639"/>
    <w:rsid w:val="00C06256"/>
    <w:rsid w:val="00C15E87"/>
    <w:rsid w:val="00C25728"/>
    <w:rsid w:val="00C30A64"/>
    <w:rsid w:val="00C622E3"/>
    <w:rsid w:val="00C673F8"/>
    <w:rsid w:val="00C73FA8"/>
    <w:rsid w:val="00C9378D"/>
    <w:rsid w:val="00CB51CE"/>
    <w:rsid w:val="00CC04D2"/>
    <w:rsid w:val="00CC08B3"/>
    <w:rsid w:val="00CD217F"/>
    <w:rsid w:val="00CE1A79"/>
    <w:rsid w:val="00D23B71"/>
    <w:rsid w:val="00D34BF4"/>
    <w:rsid w:val="00D7548B"/>
    <w:rsid w:val="00D93064"/>
    <w:rsid w:val="00D972FE"/>
    <w:rsid w:val="00DD463A"/>
    <w:rsid w:val="00DE2288"/>
    <w:rsid w:val="00E055FC"/>
    <w:rsid w:val="00E203EF"/>
    <w:rsid w:val="00E37185"/>
    <w:rsid w:val="00E531D7"/>
    <w:rsid w:val="00E8511B"/>
    <w:rsid w:val="00E92379"/>
    <w:rsid w:val="00EA0622"/>
    <w:rsid w:val="00F26DEA"/>
    <w:rsid w:val="00F36789"/>
    <w:rsid w:val="00F40FCA"/>
    <w:rsid w:val="00F564B5"/>
    <w:rsid w:val="00F6036A"/>
    <w:rsid w:val="00F64AC5"/>
    <w:rsid w:val="00F826C5"/>
    <w:rsid w:val="00F915DB"/>
    <w:rsid w:val="00F920F1"/>
    <w:rsid w:val="00FF5C94"/>
  </w:rsids>
  <m:mathPr>
    <m:mathFont m:val="Cambria Math"/>
    <m:brkBin m:val="before"/>
    <m:brkBinSub m:val="--"/>
    <m:smallFrac m:val="0"/>
    <m:dispDef/>
    <m:lMargin m:val="0"/>
    <m:rMargin m:val="0"/>
    <m:defJc m:val="centerGroup"/>
    <m:wrapIndent m:val="1440"/>
    <m:intLim m:val="subSup"/>
    <m:naryLim m:val="undOvr"/>
  </m:mathPr>
  <w:themeFontLang w:val="en-US" w:eastAsia="zh-TW"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E354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55A0A"/>
    <w:pPr>
      <w:widowControl w:val="0"/>
      <w:jc w:val="both"/>
    </w:pPr>
  </w:style>
  <w:style w:type="paragraph" w:styleId="Heading1">
    <w:name w:val="heading 1"/>
    <w:basedOn w:val="Normal"/>
    <w:next w:val="Normal"/>
    <w:link w:val="Heading1Char"/>
    <w:uiPriority w:val="9"/>
    <w:qFormat/>
    <w:rsid w:val="00026197"/>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0261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026197"/>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26197"/>
    <w:rPr>
      <w:rFonts w:asciiTheme="majorHAnsi" w:eastAsiaTheme="majorEastAsia" w:hAnsiTheme="majorHAnsi" w:cstheme="majorBidi"/>
      <w:b/>
      <w:bCs/>
      <w:sz w:val="32"/>
      <w:szCs w:val="32"/>
    </w:rPr>
  </w:style>
  <w:style w:type="character" w:customStyle="1" w:styleId="Heading1Char">
    <w:name w:val="Heading 1 Char"/>
    <w:basedOn w:val="DefaultParagraphFont"/>
    <w:link w:val="Heading1"/>
    <w:uiPriority w:val="9"/>
    <w:rsid w:val="00026197"/>
    <w:rPr>
      <w:b/>
      <w:bCs/>
      <w:kern w:val="44"/>
      <w:sz w:val="44"/>
      <w:szCs w:val="44"/>
    </w:rPr>
  </w:style>
  <w:style w:type="character" w:customStyle="1" w:styleId="Heading3Char">
    <w:name w:val="Heading 3 Char"/>
    <w:basedOn w:val="DefaultParagraphFont"/>
    <w:link w:val="Heading3"/>
    <w:uiPriority w:val="9"/>
    <w:rsid w:val="00026197"/>
    <w:rPr>
      <w:b/>
      <w:bCs/>
      <w:sz w:val="32"/>
      <w:szCs w:val="32"/>
    </w:rPr>
  </w:style>
  <w:style w:type="paragraph" w:styleId="ListParagraph">
    <w:name w:val="List Paragraph"/>
    <w:basedOn w:val="Normal"/>
    <w:uiPriority w:val="34"/>
    <w:qFormat/>
    <w:rsid w:val="00026197"/>
    <w:pPr>
      <w:ind w:firstLineChars="200" w:firstLine="420"/>
    </w:pPr>
  </w:style>
  <w:style w:type="paragraph" w:customStyle="1" w:styleId="1">
    <w:name w:val="样式1"/>
    <w:basedOn w:val="Heading1"/>
    <w:qFormat/>
    <w:rsid w:val="00026197"/>
    <w:rPr>
      <w:rFonts w:eastAsia="Arial"/>
      <w:b w:val="0"/>
      <w:sz w:val="28"/>
      <w:szCs w:val="28"/>
      <w:lang w:val="en-GB"/>
    </w:rPr>
  </w:style>
  <w:style w:type="paragraph" w:customStyle="1" w:styleId="2">
    <w:name w:val="样式2"/>
    <w:basedOn w:val="Heading1"/>
    <w:qFormat/>
    <w:rsid w:val="00026197"/>
    <w:rPr>
      <w:b w:val="0"/>
      <w:sz w:val="28"/>
      <w:szCs w:val="28"/>
      <w:lang w:val="en-GB"/>
    </w:rPr>
  </w:style>
  <w:style w:type="paragraph" w:styleId="Header">
    <w:name w:val="header"/>
    <w:basedOn w:val="Normal"/>
    <w:link w:val="HeaderChar"/>
    <w:uiPriority w:val="99"/>
    <w:unhideWhenUsed/>
    <w:rsid w:val="0006545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06545C"/>
    <w:rPr>
      <w:sz w:val="18"/>
      <w:szCs w:val="18"/>
    </w:rPr>
  </w:style>
  <w:style w:type="paragraph" w:styleId="Footer">
    <w:name w:val="footer"/>
    <w:basedOn w:val="Normal"/>
    <w:link w:val="FooterChar"/>
    <w:uiPriority w:val="99"/>
    <w:unhideWhenUsed/>
    <w:rsid w:val="0006545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06545C"/>
    <w:rPr>
      <w:sz w:val="18"/>
      <w:szCs w:val="18"/>
    </w:rPr>
  </w:style>
  <w:style w:type="character" w:styleId="CommentReference">
    <w:name w:val="annotation reference"/>
    <w:basedOn w:val="DefaultParagraphFont"/>
    <w:uiPriority w:val="99"/>
    <w:semiHidden/>
    <w:unhideWhenUsed/>
    <w:rsid w:val="00B7294B"/>
    <w:rPr>
      <w:sz w:val="21"/>
      <w:szCs w:val="21"/>
    </w:rPr>
  </w:style>
  <w:style w:type="paragraph" w:styleId="CommentText">
    <w:name w:val="annotation text"/>
    <w:basedOn w:val="Normal"/>
    <w:link w:val="CommentTextChar"/>
    <w:uiPriority w:val="99"/>
    <w:semiHidden/>
    <w:unhideWhenUsed/>
    <w:rsid w:val="00B7294B"/>
    <w:pPr>
      <w:jc w:val="left"/>
    </w:pPr>
  </w:style>
  <w:style w:type="character" w:customStyle="1" w:styleId="CommentTextChar">
    <w:name w:val="Comment Text Char"/>
    <w:basedOn w:val="DefaultParagraphFont"/>
    <w:link w:val="CommentText"/>
    <w:uiPriority w:val="99"/>
    <w:semiHidden/>
    <w:rsid w:val="00B7294B"/>
  </w:style>
  <w:style w:type="paragraph" w:styleId="CommentSubject">
    <w:name w:val="annotation subject"/>
    <w:basedOn w:val="CommentText"/>
    <w:next w:val="CommentText"/>
    <w:link w:val="CommentSubjectChar"/>
    <w:uiPriority w:val="99"/>
    <w:semiHidden/>
    <w:unhideWhenUsed/>
    <w:rsid w:val="00B7294B"/>
    <w:rPr>
      <w:b/>
      <w:bCs/>
    </w:rPr>
  </w:style>
  <w:style w:type="character" w:customStyle="1" w:styleId="CommentSubjectChar">
    <w:name w:val="Comment Subject Char"/>
    <w:basedOn w:val="CommentTextChar"/>
    <w:link w:val="CommentSubject"/>
    <w:uiPriority w:val="99"/>
    <w:semiHidden/>
    <w:rsid w:val="00B7294B"/>
    <w:rPr>
      <w:b/>
      <w:bCs/>
    </w:rPr>
  </w:style>
  <w:style w:type="paragraph" w:styleId="BalloonText">
    <w:name w:val="Balloon Text"/>
    <w:basedOn w:val="Normal"/>
    <w:link w:val="BalloonTextChar"/>
    <w:uiPriority w:val="99"/>
    <w:semiHidden/>
    <w:unhideWhenUsed/>
    <w:rsid w:val="00B7294B"/>
    <w:rPr>
      <w:rFonts w:ascii="宋体" w:eastAsia="宋体"/>
      <w:sz w:val="18"/>
      <w:szCs w:val="18"/>
    </w:rPr>
  </w:style>
  <w:style w:type="character" w:customStyle="1" w:styleId="BalloonTextChar">
    <w:name w:val="Balloon Text Char"/>
    <w:basedOn w:val="DefaultParagraphFont"/>
    <w:link w:val="BalloonText"/>
    <w:uiPriority w:val="99"/>
    <w:semiHidden/>
    <w:rsid w:val="00B7294B"/>
    <w:rPr>
      <w:rFonts w:ascii="宋体" w:eastAsia="宋体"/>
      <w:sz w:val="18"/>
      <w:szCs w:val="18"/>
    </w:rPr>
  </w:style>
  <w:style w:type="character" w:styleId="Hyperlink">
    <w:name w:val="Hyperlink"/>
    <w:basedOn w:val="DefaultParagraphFont"/>
    <w:uiPriority w:val="99"/>
    <w:unhideWhenUsed/>
    <w:rsid w:val="00813785"/>
    <w:rPr>
      <w:color w:val="0000FF"/>
      <w:u w:val="single"/>
    </w:rPr>
  </w:style>
  <w:style w:type="character" w:styleId="PageNumber">
    <w:name w:val="page number"/>
    <w:basedOn w:val="DefaultParagraphFont"/>
    <w:uiPriority w:val="99"/>
    <w:semiHidden/>
    <w:unhideWhenUsed/>
    <w:rsid w:val="00F564B5"/>
  </w:style>
  <w:style w:type="paragraph" w:styleId="HTMLPreformatted">
    <w:name w:val="HTML Preformatted"/>
    <w:basedOn w:val="Normal"/>
    <w:link w:val="HTMLPreformattedChar"/>
    <w:uiPriority w:val="99"/>
    <w:semiHidden/>
    <w:unhideWhenUsed/>
    <w:rsid w:val="00366D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GB"/>
    </w:rPr>
  </w:style>
  <w:style w:type="character" w:customStyle="1" w:styleId="HTMLPreformattedChar">
    <w:name w:val="HTML Preformatted Char"/>
    <w:basedOn w:val="DefaultParagraphFont"/>
    <w:link w:val="HTMLPreformatted"/>
    <w:uiPriority w:val="99"/>
    <w:semiHidden/>
    <w:rsid w:val="00366D73"/>
    <w:rPr>
      <w:rFonts w:ascii="Courier New" w:hAnsi="Courier New" w:cs="Courier New"/>
      <w:kern w:val="0"/>
      <w:sz w:val="20"/>
      <w:szCs w:val="20"/>
      <w:lang w:val="en-GB"/>
    </w:rPr>
  </w:style>
  <w:style w:type="character" w:styleId="FollowedHyperlink">
    <w:name w:val="FollowedHyperlink"/>
    <w:basedOn w:val="DefaultParagraphFont"/>
    <w:uiPriority w:val="99"/>
    <w:semiHidden/>
    <w:unhideWhenUsed/>
    <w:rsid w:val="00697AEE"/>
    <w:rPr>
      <w:color w:val="954F72" w:themeColor="followedHyperlink"/>
      <w:u w:val="single"/>
    </w:rPr>
  </w:style>
  <w:style w:type="table" w:styleId="TableGrid">
    <w:name w:val="Table Grid"/>
    <w:basedOn w:val="TableNormal"/>
    <w:uiPriority w:val="39"/>
    <w:rsid w:val="00697A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806258">
      <w:bodyDiv w:val="1"/>
      <w:marLeft w:val="0"/>
      <w:marRight w:val="0"/>
      <w:marTop w:val="0"/>
      <w:marBottom w:val="0"/>
      <w:divBdr>
        <w:top w:val="none" w:sz="0" w:space="0" w:color="auto"/>
        <w:left w:val="none" w:sz="0" w:space="0" w:color="auto"/>
        <w:bottom w:val="none" w:sz="0" w:space="0" w:color="auto"/>
        <w:right w:val="none" w:sz="0" w:space="0" w:color="auto"/>
      </w:divBdr>
    </w:div>
    <w:div w:id="645009549">
      <w:bodyDiv w:val="1"/>
      <w:marLeft w:val="0"/>
      <w:marRight w:val="0"/>
      <w:marTop w:val="0"/>
      <w:marBottom w:val="0"/>
      <w:divBdr>
        <w:top w:val="none" w:sz="0" w:space="0" w:color="auto"/>
        <w:left w:val="none" w:sz="0" w:space="0" w:color="auto"/>
        <w:bottom w:val="none" w:sz="0" w:space="0" w:color="auto"/>
        <w:right w:val="none" w:sz="0" w:space="0" w:color="auto"/>
      </w:divBdr>
    </w:div>
    <w:div w:id="792216918">
      <w:bodyDiv w:val="1"/>
      <w:marLeft w:val="0"/>
      <w:marRight w:val="0"/>
      <w:marTop w:val="0"/>
      <w:marBottom w:val="0"/>
      <w:divBdr>
        <w:top w:val="none" w:sz="0" w:space="0" w:color="auto"/>
        <w:left w:val="none" w:sz="0" w:space="0" w:color="auto"/>
        <w:bottom w:val="none" w:sz="0" w:space="0" w:color="auto"/>
        <w:right w:val="none" w:sz="0" w:space="0" w:color="auto"/>
      </w:divBdr>
    </w:div>
    <w:div w:id="1037898795">
      <w:bodyDiv w:val="1"/>
      <w:marLeft w:val="0"/>
      <w:marRight w:val="0"/>
      <w:marTop w:val="0"/>
      <w:marBottom w:val="0"/>
      <w:divBdr>
        <w:top w:val="none" w:sz="0" w:space="0" w:color="auto"/>
        <w:left w:val="none" w:sz="0" w:space="0" w:color="auto"/>
        <w:bottom w:val="none" w:sz="0" w:space="0" w:color="auto"/>
        <w:right w:val="none" w:sz="0" w:space="0" w:color="auto"/>
      </w:divBdr>
    </w:div>
    <w:div w:id="1081608010">
      <w:bodyDiv w:val="1"/>
      <w:marLeft w:val="0"/>
      <w:marRight w:val="0"/>
      <w:marTop w:val="0"/>
      <w:marBottom w:val="0"/>
      <w:divBdr>
        <w:top w:val="none" w:sz="0" w:space="0" w:color="auto"/>
        <w:left w:val="none" w:sz="0" w:space="0" w:color="auto"/>
        <w:bottom w:val="none" w:sz="0" w:space="0" w:color="auto"/>
        <w:right w:val="none" w:sz="0" w:space="0" w:color="auto"/>
      </w:divBdr>
    </w:div>
    <w:div w:id="1130712467">
      <w:bodyDiv w:val="1"/>
      <w:marLeft w:val="0"/>
      <w:marRight w:val="0"/>
      <w:marTop w:val="0"/>
      <w:marBottom w:val="0"/>
      <w:divBdr>
        <w:top w:val="none" w:sz="0" w:space="0" w:color="auto"/>
        <w:left w:val="none" w:sz="0" w:space="0" w:color="auto"/>
        <w:bottom w:val="none" w:sz="0" w:space="0" w:color="auto"/>
        <w:right w:val="none" w:sz="0" w:space="0" w:color="auto"/>
      </w:divBdr>
    </w:div>
    <w:div w:id="1226719713">
      <w:bodyDiv w:val="1"/>
      <w:marLeft w:val="0"/>
      <w:marRight w:val="0"/>
      <w:marTop w:val="0"/>
      <w:marBottom w:val="0"/>
      <w:divBdr>
        <w:top w:val="none" w:sz="0" w:space="0" w:color="auto"/>
        <w:left w:val="none" w:sz="0" w:space="0" w:color="auto"/>
        <w:bottom w:val="none" w:sz="0" w:space="0" w:color="auto"/>
        <w:right w:val="none" w:sz="0" w:space="0" w:color="auto"/>
      </w:divBdr>
    </w:div>
    <w:div w:id="1248419068">
      <w:bodyDiv w:val="1"/>
      <w:marLeft w:val="0"/>
      <w:marRight w:val="0"/>
      <w:marTop w:val="0"/>
      <w:marBottom w:val="0"/>
      <w:divBdr>
        <w:top w:val="none" w:sz="0" w:space="0" w:color="auto"/>
        <w:left w:val="none" w:sz="0" w:space="0" w:color="auto"/>
        <w:bottom w:val="none" w:sz="0" w:space="0" w:color="auto"/>
        <w:right w:val="none" w:sz="0" w:space="0" w:color="auto"/>
      </w:divBdr>
    </w:div>
    <w:div w:id="1295481413">
      <w:bodyDiv w:val="1"/>
      <w:marLeft w:val="0"/>
      <w:marRight w:val="0"/>
      <w:marTop w:val="0"/>
      <w:marBottom w:val="0"/>
      <w:divBdr>
        <w:top w:val="none" w:sz="0" w:space="0" w:color="auto"/>
        <w:left w:val="none" w:sz="0" w:space="0" w:color="auto"/>
        <w:bottom w:val="none" w:sz="0" w:space="0" w:color="auto"/>
        <w:right w:val="none" w:sz="0" w:space="0" w:color="auto"/>
      </w:divBdr>
    </w:div>
    <w:div w:id="1761413730">
      <w:bodyDiv w:val="1"/>
      <w:marLeft w:val="0"/>
      <w:marRight w:val="0"/>
      <w:marTop w:val="0"/>
      <w:marBottom w:val="0"/>
      <w:divBdr>
        <w:top w:val="none" w:sz="0" w:space="0" w:color="auto"/>
        <w:left w:val="none" w:sz="0" w:space="0" w:color="auto"/>
        <w:bottom w:val="none" w:sz="0" w:space="0" w:color="auto"/>
        <w:right w:val="none" w:sz="0" w:space="0" w:color="auto"/>
      </w:divBdr>
    </w:div>
    <w:div w:id="1833258789">
      <w:bodyDiv w:val="1"/>
      <w:marLeft w:val="0"/>
      <w:marRight w:val="0"/>
      <w:marTop w:val="0"/>
      <w:marBottom w:val="0"/>
      <w:divBdr>
        <w:top w:val="none" w:sz="0" w:space="0" w:color="auto"/>
        <w:left w:val="none" w:sz="0" w:space="0" w:color="auto"/>
        <w:bottom w:val="none" w:sz="0" w:space="0" w:color="auto"/>
        <w:right w:val="none" w:sz="0" w:space="0" w:color="auto"/>
      </w:divBdr>
    </w:div>
    <w:div w:id="1972591032">
      <w:bodyDiv w:val="1"/>
      <w:marLeft w:val="0"/>
      <w:marRight w:val="0"/>
      <w:marTop w:val="0"/>
      <w:marBottom w:val="0"/>
      <w:divBdr>
        <w:top w:val="none" w:sz="0" w:space="0" w:color="auto"/>
        <w:left w:val="none" w:sz="0" w:space="0" w:color="auto"/>
        <w:bottom w:val="none" w:sz="0" w:space="0" w:color="auto"/>
        <w:right w:val="none" w:sz="0" w:space="0" w:color="auto"/>
      </w:divBdr>
    </w:div>
    <w:div w:id="201452814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8.tiff"/><Relationship Id="rId21" Type="http://schemas.openxmlformats.org/officeDocument/2006/relationships/image" Target="media/image9.tiff"/><Relationship Id="rId22" Type="http://schemas.openxmlformats.org/officeDocument/2006/relationships/image" Target="media/image10.tiff"/><Relationship Id="rId23" Type="http://schemas.openxmlformats.org/officeDocument/2006/relationships/image" Target="media/image11.tiff"/><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tiff"/><Relationship Id="rId28" Type="http://schemas.openxmlformats.org/officeDocument/2006/relationships/image" Target="media/image16.tiff"/><Relationship Id="rId29" Type="http://schemas.openxmlformats.org/officeDocument/2006/relationships/image" Target="media/image17.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8.tiff"/><Relationship Id="rId31" Type="http://schemas.openxmlformats.org/officeDocument/2006/relationships/image" Target="media/image19.tiff"/><Relationship Id="rId32" Type="http://schemas.openxmlformats.org/officeDocument/2006/relationships/image" Target="media/image20.tiff"/><Relationship Id="rId9" Type="http://schemas.openxmlformats.org/officeDocument/2006/relationships/image" Target="media/image2.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s://goo.gl/ExjNPN" TargetMode="External"/><Relationship Id="rId33" Type="http://schemas.openxmlformats.org/officeDocument/2006/relationships/hyperlink" Target="https://github.com/YaoTong9190/Bicycling" TargetMode="External"/><Relationship Id="rId34" Type="http://schemas.openxmlformats.org/officeDocument/2006/relationships/hyperlink" Target="http://www.dudedu.com/web/index.html" TargetMode="External"/><Relationship Id="rId35" Type="http://schemas.openxmlformats.org/officeDocument/2006/relationships/hyperlink" Target="https://github.com/YaoTong9190/Bicycling/tree/master/presentation" TargetMode="External"/><Relationship Id="rId36" Type="http://schemas.openxmlformats.org/officeDocument/2006/relationships/footer" Target="footer1.xml"/><Relationship Id="rId10" Type="http://schemas.openxmlformats.org/officeDocument/2006/relationships/hyperlink" Target="https://goo.gl/ExjNPN" TargetMode="External"/><Relationship Id="rId11" Type="http://schemas.openxmlformats.org/officeDocument/2006/relationships/hyperlink" Target="https://www.ed.ac.uk/geosciences/weather-station/weather-station-data" TargetMode="External"/><Relationship Id="rId12" Type="http://schemas.openxmlformats.org/officeDocument/2006/relationships/hyperlink" Target="https://www.google.co.uk/maps/@55.9445594,-3.1984787,14z?hl=zh-CN" TargetMode="External"/><Relationship Id="rId13" Type="http://schemas.openxmlformats.org/officeDocument/2006/relationships/hyperlink" Target="http://elevationmap.net/26-easter-belmont-rd-edinburgh-eh12-6ex-uk?latlngs=(55.94670067561135%2C-3.2567596435546875)" TargetMode="External"/><Relationship Id="rId14" Type="http://schemas.openxmlformats.org/officeDocument/2006/relationships/image" Target="media/image3.png"/><Relationship Id="rId15" Type="http://schemas.openxmlformats.org/officeDocument/2006/relationships/hyperlink" Target="http://www.dailyrecord.co.uk/lifestyle/health-fitness/pedal-scotland-scotlands-biggest-bike-6103718" TargetMode="Externa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tiff"/><Relationship Id="rId19" Type="http://schemas.openxmlformats.org/officeDocument/2006/relationships/image" Target="media/image7.tiff"/><Relationship Id="rId37" Type="http://schemas.openxmlformats.org/officeDocument/2006/relationships/footer" Target="footer2.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812</TotalTime>
  <Pages>13</Pages>
  <Words>1379</Words>
  <Characters>7861</Characters>
  <Application>Microsoft Macintosh Word</Application>
  <DocSecurity>0</DocSecurity>
  <Lines>65</Lines>
  <Paragraphs>18</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        rvaule = -0.23 -- Wind speed does have a weak negative relationship with the bik</vt:lpstr>
      <vt:lpstr>        pvalue = 0.001 -- We can accept our hypothesise as pvaule is less than 0.05.</vt:lpstr>
      <vt:lpstr>        intercept = 1137 -- When wind speed is 0, bike amount is likely to be 1137.</vt:lpstr>
      <vt:lpstr>        The plot below shows investigations of data with counters and its elevation and </vt:lpstr>
    </vt:vector>
  </TitlesOfParts>
  <LinksUpToDate>false</LinksUpToDate>
  <CharactersWithSpaces>9222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congmin bai</cp:lastModifiedBy>
  <cp:revision>45</cp:revision>
  <dcterms:created xsi:type="dcterms:W3CDTF">2017-11-25T09:07:00Z</dcterms:created>
  <dcterms:modified xsi:type="dcterms:W3CDTF">2017-12-04T20:34:00Z</dcterms:modified>
</cp:coreProperties>
</file>