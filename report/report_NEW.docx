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lang w:eastAsia="zh-TW"/>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a3"/>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a3"/>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a3"/>
        <w:numPr>
          <w:ilvl w:val="0"/>
          <w:numId w:val="6"/>
        </w:numPr>
        <w:ind w:firstLineChars="0"/>
        <w:rPr>
          <w:rFonts w:ascii="Arial" w:hAnsi="Arial" w:cs="Arial"/>
          <w:lang w:val="en-GB"/>
        </w:rPr>
      </w:pPr>
      <w:r w:rsidRPr="008048CD">
        <w:rPr>
          <w:rFonts w:ascii="Arial" w:hAnsi="Arial" w:cs="Arial"/>
          <w:lang w:val="en-GB"/>
        </w:rPr>
        <w:t>Project Context</w:t>
      </w:r>
    </w:p>
    <w:p w14:paraId="2CD34003" w14:textId="0CC4AD2E"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xml:space="preserve">, and more importantly, to enhance </w:t>
      </w:r>
      <w:ins w:id="2" w:author="xuanchen yao" w:date="2017-12-04T15:29:00Z">
        <w:r w:rsidR="00C15E87">
          <w:rPr>
            <w:rFonts w:ascii="Arial" w:hAnsi="Arial" w:cs="Arial"/>
            <w:lang w:val="en-GB"/>
          </w:rPr>
          <w:t xml:space="preserve">people’s </w:t>
        </w:r>
      </w:ins>
      <w:r w:rsidR="0006545C" w:rsidRPr="003D0003">
        <w:rPr>
          <w:rFonts w:ascii="Arial" w:hAnsi="Arial" w:cs="Arial"/>
          <w:lang w:val="en-GB"/>
        </w:rPr>
        <w:t>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 xml:space="preserve">approach </w:t>
      </w:r>
      <w:del w:id="3" w:author="xuanchen yao" w:date="2017-12-04T15:30:00Z">
        <w:r w:rsidR="00B60566" w:rsidRPr="003D0003" w:rsidDel="00C15E87">
          <w:rPr>
            <w:rFonts w:ascii="Arial" w:hAnsi="Arial" w:cs="Arial"/>
            <w:lang w:val="en-GB"/>
          </w:rPr>
          <w:delText xml:space="preserve">people’s </w:delText>
        </w:r>
      </w:del>
      <w:ins w:id="4" w:author="xuanchen yao" w:date="2017-12-04T15:30:00Z">
        <w:r w:rsidR="00C15E87">
          <w:rPr>
            <w:rFonts w:ascii="Arial" w:hAnsi="Arial" w:cs="Arial"/>
            <w:lang w:val="en-GB"/>
          </w:rPr>
          <w:t>citizen</w:t>
        </w:r>
        <w:r w:rsidR="00C15E87" w:rsidRPr="003D0003">
          <w:rPr>
            <w:rFonts w:ascii="Arial" w:hAnsi="Arial" w:cs="Arial"/>
            <w:lang w:val="en-GB"/>
          </w:rPr>
          <w:t>s</w:t>
        </w:r>
        <w:r w:rsidR="00C15E87">
          <w:rPr>
            <w:rFonts w:ascii="Arial" w:hAnsi="Arial" w:cs="Arial"/>
            <w:lang w:val="en-GB"/>
          </w:rPr>
          <w:t>’</w:t>
        </w:r>
        <w:r w:rsidR="00C15E87" w:rsidRPr="003D0003">
          <w:rPr>
            <w:rFonts w:ascii="Arial" w:hAnsi="Arial" w:cs="Arial"/>
            <w:lang w:val="en-GB"/>
          </w:rPr>
          <w:t xml:space="preserve"> </w:t>
        </w:r>
      </w:ins>
      <w:r w:rsidR="00B60566" w:rsidRPr="003D0003">
        <w:rPr>
          <w:rFonts w:ascii="Arial" w:hAnsi="Arial" w:cs="Arial"/>
          <w:lang w:val="en-GB"/>
        </w:rPr>
        <w:t>cycling behaviour, path usage and traffic density, t</w:t>
      </w:r>
      <w:r w:rsidR="0006545C" w:rsidRPr="003D0003">
        <w:rPr>
          <w:rFonts w:ascii="Arial" w:hAnsi="Arial" w:cs="Arial"/>
          <w:lang w:val="en-GB"/>
        </w:rPr>
        <w:t xml:space="preserve">he </w:t>
      </w:r>
      <w:del w:id="5" w:author="congmin bai" w:date="2017-12-03T20:51:00Z">
        <w:r w:rsidR="0006545C" w:rsidRPr="003D0003" w:rsidDel="00281DB6">
          <w:rPr>
            <w:rFonts w:ascii="Arial" w:hAnsi="Arial" w:cs="Arial"/>
            <w:lang w:val="en-GB"/>
          </w:rPr>
          <w:delText xml:space="preserve">data </w:delText>
        </w:r>
      </w:del>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ins w:id="6" w:author="congmin bai" w:date="2017-12-03T20:52:00Z">
        <w:r w:rsidR="00281DB6">
          <w:rPr>
            <w:rFonts w:ascii="Arial" w:hAnsi="Arial" w:cs="Arial" w:hint="eastAsia"/>
            <w:lang w:val="en-GB"/>
          </w:rPr>
          <w:t xml:space="preserve">hour-based </w:t>
        </w:r>
      </w:ins>
      <w:r w:rsidR="00B60566" w:rsidRPr="003D0003">
        <w:rPr>
          <w:rFonts w:ascii="Arial" w:hAnsi="Arial" w:cs="Arial"/>
          <w:lang w:val="en-GB"/>
        </w:rPr>
        <w:t>bike counts</w:t>
      </w:r>
      <w:del w:id="7" w:author="congmin bai" w:date="2017-12-03T20:52:00Z">
        <w:r w:rsidR="00B60566" w:rsidRPr="003D0003" w:rsidDel="00281DB6">
          <w:rPr>
            <w:rFonts w:ascii="Arial" w:hAnsi="Arial" w:cs="Arial"/>
            <w:lang w:val="en-GB"/>
          </w:rPr>
          <w:delText xml:space="preserve"> on an hourly-basis</w:delText>
        </w:r>
      </w:del>
      <w:r w:rsidR="00B60566" w:rsidRPr="003D0003">
        <w:rPr>
          <w:rFonts w:ascii="Arial" w:hAnsi="Arial" w:cs="Arial"/>
          <w:lang w:val="en-GB"/>
        </w:rPr>
        <w:t xml:space="preserve">.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8" w:name="OLE_LINK1"/>
      <w:bookmarkStart w:id="9" w:name="OLE_LINK2"/>
      <w:r>
        <w:rPr>
          <w:rFonts w:ascii="Arial" w:hAnsi="Arial" w:cs="Arial"/>
          <w:lang w:val="en-GB"/>
        </w:rPr>
        <w:t>CEC cycle team</w:t>
      </w:r>
      <w:bookmarkEnd w:id="8"/>
      <w:bookmarkEnd w:id="9"/>
      <w:r>
        <w:rPr>
          <w:rFonts w:ascii="Arial" w:hAnsi="Arial" w:cs="Arial"/>
          <w:lang w:val="en-GB"/>
        </w:rPr>
        <w:t xml:space="preserve">, the organization </w:t>
      </w:r>
      <w:r w:rsidRPr="003D0003">
        <w:rPr>
          <w:rFonts w:ascii="Arial" w:hAnsi="Arial" w:cs="Arial"/>
          <w:lang w:val="en-GB"/>
        </w:rPr>
        <w:t>“Spookes”</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a3"/>
        <w:numPr>
          <w:ilvl w:val="0"/>
          <w:numId w:val="6"/>
        </w:numPr>
        <w:ind w:firstLineChars="0"/>
        <w:rPr>
          <w:rFonts w:ascii="Arial" w:hAnsi="Arial" w:cs="Arial"/>
          <w:lang w:val="en-GB"/>
        </w:rPr>
      </w:pPr>
      <w:r>
        <w:rPr>
          <w:rFonts w:ascii="Arial" w:hAnsi="Arial" w:cs="Arial"/>
          <w:lang w:val="en-GB"/>
        </w:rPr>
        <w:t>Aims and Achievements</w:t>
      </w:r>
    </w:p>
    <w:p w14:paraId="345656DA" w14:textId="36C63BDF" w:rsidR="0076181F" w:rsidRDefault="0076181F" w:rsidP="0076181F">
      <w:pPr>
        <w:rPr>
          <w:ins w:id="10" w:author="xuanchen yao" w:date="2017-12-04T15:41:00Z"/>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ins w:id="11" w:author="congmin bai" w:date="2017-12-03T20:53:00Z">
        <w:del w:id="12" w:author="xuanchen yao" w:date="2017-12-04T15:36:00Z">
          <w:r w:rsidR="00281DB6" w:rsidDel="00C15E87">
            <w:rPr>
              <w:rFonts w:ascii="Arial" w:hAnsi="Arial" w:cs="Arial" w:hint="eastAsia"/>
              <w:lang w:val="en-GB"/>
            </w:rPr>
            <w:delText>,</w:delText>
          </w:r>
        </w:del>
        <w:r w:rsidR="00281DB6">
          <w:rPr>
            <w:rFonts w:ascii="Arial" w:hAnsi="Arial" w:cs="Arial" w:hint="eastAsia"/>
            <w:lang w:val="en-GB"/>
          </w:rPr>
          <w:t xml:space="preserve"> </w:t>
        </w:r>
      </w:ins>
      <w:ins w:id="13" w:author="xuanchen yao" w:date="2017-12-04T15:34:00Z">
        <w:r w:rsidR="00C15E87">
          <w:rPr>
            <w:rFonts w:ascii="Arial" w:hAnsi="Arial" w:cs="Arial"/>
            <w:lang w:val="en-GB"/>
          </w:rPr>
          <w:t xml:space="preserve">and conditions of </w:t>
        </w:r>
      </w:ins>
      <w:ins w:id="14" w:author="congmin bai" w:date="2017-12-03T20:53:00Z">
        <w:r w:rsidR="00281DB6">
          <w:rPr>
            <w:rFonts w:ascii="Arial" w:hAnsi="Arial" w:cs="Arial" w:hint="eastAsia"/>
            <w:lang w:val="en-GB"/>
          </w:rPr>
          <w:t xml:space="preserve">weather </w:t>
        </w:r>
      </w:ins>
      <w:ins w:id="15" w:author="xuanchen yao" w:date="2017-12-04T15:34:00Z">
        <w:r w:rsidR="00C15E87">
          <w:rPr>
            <w:rFonts w:ascii="Arial" w:hAnsi="Arial" w:cs="Arial"/>
            <w:lang w:val="en-GB"/>
          </w:rPr>
          <w:t xml:space="preserve">or </w:t>
        </w:r>
      </w:ins>
      <w:ins w:id="16" w:author="congmin bai" w:date="2017-12-03T20:53:00Z">
        <w:del w:id="17" w:author="xuanchen yao" w:date="2017-12-04T15:34:00Z">
          <w:r w:rsidR="00281DB6" w:rsidDel="00C15E87">
            <w:rPr>
              <w:rFonts w:ascii="Arial" w:hAnsi="Arial" w:cs="Arial" w:hint="eastAsia"/>
              <w:lang w:val="en-GB"/>
            </w:rPr>
            <w:delText xml:space="preserve">and </w:delText>
          </w:r>
        </w:del>
      </w:ins>
      <w:ins w:id="18" w:author="congmin bai" w:date="2017-12-03T20:54:00Z">
        <w:r w:rsidR="00281DB6">
          <w:rPr>
            <w:rFonts w:ascii="Arial" w:hAnsi="Arial" w:cs="Arial" w:hint="eastAsia"/>
            <w:lang w:val="en-GB"/>
          </w:rPr>
          <w:t>places</w:t>
        </w:r>
      </w:ins>
      <w:r w:rsidR="009E3794">
        <w:rPr>
          <w:rFonts w:ascii="Arial" w:hAnsi="Arial" w:cs="Arial"/>
          <w:lang w:val="en-GB"/>
        </w:rPr>
        <w:t>.</w:t>
      </w:r>
      <w:r w:rsidR="000206A7">
        <w:rPr>
          <w:rFonts w:ascii="Arial" w:hAnsi="Arial" w:cs="Arial"/>
          <w:lang w:val="en-GB"/>
        </w:rPr>
        <w:t xml:space="preserve"> </w:t>
      </w:r>
      <w:del w:id="19" w:author="xuanchen yao" w:date="2017-12-04T15:42:00Z">
        <w:r w:rsidR="000206A7" w:rsidDel="00BF130A">
          <w:rPr>
            <w:rFonts w:ascii="Arial" w:hAnsi="Arial" w:cs="Arial"/>
            <w:lang w:val="en-GB"/>
          </w:rPr>
          <w:delText>Divided</w:delText>
        </w:r>
        <w:r w:rsidR="009E3794" w:rsidRPr="009E3794" w:rsidDel="00BF130A">
          <w:rPr>
            <w:rFonts w:ascii="Arial" w:hAnsi="Arial" w:cs="Arial"/>
            <w:lang w:val="en-GB"/>
          </w:rPr>
          <w:delText xml:space="preserve"> </w:delText>
        </w:r>
      </w:del>
      <w:ins w:id="20" w:author="xuanchen yao" w:date="2017-12-04T15:43:00Z">
        <w:r w:rsidR="00BF130A">
          <w:rPr>
            <w:rFonts w:ascii="Arial" w:hAnsi="Arial" w:cs="Arial"/>
            <w:lang w:val="en-GB"/>
          </w:rPr>
          <w:t>D</w:t>
        </w:r>
      </w:ins>
      <w:ins w:id="21" w:author="xuanchen yao" w:date="2017-12-04T15:42:00Z">
        <w:r w:rsidR="00BF130A">
          <w:rPr>
            <w:rFonts w:ascii="Arial" w:hAnsi="Arial" w:cs="Arial"/>
            <w:lang w:val="en-GB"/>
          </w:rPr>
          <w:t>ivided</w:t>
        </w:r>
        <w:r w:rsidR="00BF130A" w:rsidRPr="009E3794">
          <w:rPr>
            <w:rFonts w:ascii="Arial" w:hAnsi="Arial" w:cs="Arial"/>
            <w:lang w:val="en-GB"/>
          </w:rPr>
          <w:t xml:space="preserve"> </w:t>
        </w:r>
      </w:ins>
      <w:r w:rsidR="009E3794" w:rsidRPr="009E3794">
        <w:rPr>
          <w:rFonts w:ascii="Arial" w:hAnsi="Arial" w:cs="Arial"/>
          <w:lang w:val="en-GB"/>
        </w:rPr>
        <w:t>into different time session along the year 2015</w:t>
      </w:r>
      <w:r w:rsidR="000206A7">
        <w:rPr>
          <w:rFonts w:ascii="Arial" w:hAnsi="Arial" w:cs="Arial"/>
          <w:lang w:val="en-GB"/>
        </w:rPr>
        <w:t xml:space="preserve"> and 2016</w:t>
      </w:r>
      <w:ins w:id="22" w:author="xuanchen yao" w:date="2017-12-04T15:40:00Z">
        <w:r w:rsidR="00BF130A">
          <w:rPr>
            <w:rFonts w:ascii="Arial" w:hAnsi="Arial" w:cs="Arial"/>
            <w:lang w:val="en-GB"/>
          </w:rPr>
          <w:t xml:space="preserve"> </w:t>
        </w:r>
      </w:ins>
      <w:ins w:id="23" w:author="xuanchen yao" w:date="2017-12-04T15:44:00Z">
        <w:r w:rsidR="00BF130A">
          <w:rPr>
            <w:rFonts w:ascii="Arial" w:hAnsi="Arial" w:cs="Arial"/>
            <w:lang w:val="en-GB"/>
          </w:rPr>
          <w:t>of</w:t>
        </w:r>
      </w:ins>
      <w:ins w:id="24" w:author="xuanchen yao" w:date="2017-12-04T15:40:00Z">
        <w:r w:rsidR="00BF130A">
          <w:rPr>
            <w:rFonts w:ascii="Arial" w:hAnsi="Arial" w:cs="Arial"/>
            <w:lang w:val="en-GB"/>
          </w:rPr>
          <w:t xml:space="preserve"> full of visualization</w:t>
        </w:r>
      </w:ins>
      <w:r w:rsidR="009E3794" w:rsidRPr="009E3794">
        <w:rPr>
          <w:rFonts w:ascii="Arial" w:hAnsi="Arial" w:cs="Arial"/>
          <w:lang w:val="en-GB"/>
        </w:rPr>
        <w:t xml:space="preserve">, the datasets which provided by the city council of Edinburgh </w:t>
      </w:r>
      <w:ins w:id="25" w:author="xuanchen yao" w:date="2017-12-04T15:41:00Z">
        <w:r w:rsidR="00BF130A">
          <w:rPr>
            <w:rFonts w:ascii="Arial" w:hAnsi="Arial" w:cs="Arial"/>
            <w:lang w:val="en-GB"/>
          </w:rPr>
          <w:t xml:space="preserve">have </w:t>
        </w:r>
      </w:ins>
      <w:r w:rsidR="009E3794" w:rsidRPr="009E3794">
        <w:rPr>
          <w:rFonts w:ascii="Arial" w:hAnsi="Arial" w:cs="Arial"/>
          <w:lang w:val="en-GB"/>
        </w:rPr>
        <w:t>show</w:t>
      </w:r>
      <w:ins w:id="26" w:author="xuanchen yao" w:date="2017-12-04T15:41:00Z">
        <w:r w:rsidR="00BF130A">
          <w:rPr>
            <w:rFonts w:ascii="Arial" w:hAnsi="Arial" w:cs="Arial"/>
            <w:lang w:val="en-GB"/>
          </w:rPr>
          <w:t>n</w:t>
        </w:r>
      </w:ins>
      <w:del w:id="27" w:author="xuanchen yao" w:date="2017-12-04T15:38:00Z">
        <w:r w:rsidR="009E3794" w:rsidRPr="009E3794" w:rsidDel="00C15E87">
          <w:rPr>
            <w:rFonts w:ascii="Arial" w:hAnsi="Arial" w:cs="Arial"/>
            <w:lang w:val="en-GB"/>
          </w:rPr>
          <w:delText>s</w:delText>
        </w:r>
      </w:del>
      <w:r w:rsidR="009E3794" w:rsidRPr="009E3794">
        <w:rPr>
          <w:rFonts w:ascii="Arial" w:hAnsi="Arial" w:cs="Arial"/>
          <w:lang w:val="en-GB"/>
        </w:rPr>
        <w:t xml:space="preserve"> interesting findings</w:t>
      </w:r>
      <w:del w:id="28" w:author="xuanchen yao" w:date="2017-12-04T15:41:00Z">
        <w:r w:rsidR="009E3794" w:rsidRPr="009E3794" w:rsidDel="00BF130A">
          <w:rPr>
            <w:rFonts w:ascii="Arial" w:hAnsi="Arial" w:cs="Arial"/>
            <w:lang w:val="en-GB"/>
          </w:rPr>
          <w:delText xml:space="preserve"> by going through data visualisation</w:delText>
        </w:r>
      </w:del>
      <w:r w:rsidR="009E3794" w:rsidRPr="009E3794">
        <w:rPr>
          <w:rFonts w:ascii="Arial" w:hAnsi="Arial" w:cs="Arial"/>
          <w:lang w:val="en-GB"/>
        </w:rPr>
        <w:t>.</w:t>
      </w:r>
    </w:p>
    <w:p w14:paraId="7F9E8CDC" w14:textId="77777777" w:rsidR="00BF130A" w:rsidRDefault="00BF130A" w:rsidP="0076181F">
      <w:pPr>
        <w:rPr>
          <w:rFonts w:ascii="Arial" w:hAnsi="Arial" w:cs="Arial"/>
          <w:lang w:val="en-GB"/>
        </w:rPr>
      </w:pP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6DF3B4AC"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 xml:space="preserve">How </w:t>
      </w:r>
      <w:ins w:id="29" w:author="xuanchen yao" w:date="2017-12-04T15:45:00Z">
        <w:r w:rsidR="00BF130A">
          <w:rPr>
            <w:rFonts w:ascii="Arial" w:hAnsi="Arial" w:cs="Arial"/>
            <w:lang w:val="en-GB"/>
          </w:rPr>
          <w:t xml:space="preserve">did </w:t>
        </w:r>
      </w:ins>
      <w:r w:rsidR="004377ED">
        <w:rPr>
          <w:rFonts w:ascii="Arial" w:hAnsi="Arial" w:cs="Arial"/>
          <w:lang w:val="en-GB"/>
        </w:rPr>
        <w:t>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a3"/>
        <w:numPr>
          <w:ilvl w:val="0"/>
          <w:numId w:val="7"/>
        </w:numPr>
        <w:ind w:firstLineChars="0"/>
        <w:rPr>
          <w:rFonts w:ascii="Arial" w:hAnsi="Arial" w:cs="Arial"/>
          <w:lang w:val="en-GB"/>
        </w:rPr>
      </w:pPr>
      <w:r w:rsidRPr="008048CD">
        <w:rPr>
          <w:rFonts w:ascii="Arial" w:hAnsi="Arial" w:cs="Arial"/>
          <w:lang w:val="en-GB"/>
        </w:rPr>
        <w:t>Data Description</w:t>
      </w:r>
    </w:p>
    <w:p w14:paraId="6F1E55B8" w14:textId="0C367AEE"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w:t>
      </w:r>
      <w:del w:id="30" w:author="xuanchen yao" w:date="2017-12-04T15:57:00Z">
        <w:r w:rsidDel="000452FC">
          <w:rPr>
            <w:rFonts w:ascii="Arial" w:hAnsi="Arial" w:cs="Arial"/>
            <w:lang w:val="en-GB"/>
          </w:rPr>
          <w:delText xml:space="preserve">Except </w:delText>
        </w:r>
      </w:del>
      <w:ins w:id="31" w:author="xuanchen yao" w:date="2017-12-04T15:57:00Z">
        <w:r w:rsidR="000452FC">
          <w:rPr>
            <w:rFonts w:ascii="Arial" w:hAnsi="Arial" w:cs="Arial"/>
            <w:lang w:val="en-GB"/>
          </w:rPr>
          <w:t>Most of</w:t>
        </w:r>
        <w:r w:rsidR="000452FC">
          <w:rPr>
            <w:rFonts w:ascii="Arial" w:hAnsi="Arial" w:cs="Arial"/>
            <w:lang w:val="en-GB"/>
          </w:rPr>
          <w:t xml:space="preserve"> </w:t>
        </w:r>
      </w:ins>
      <w:r w:rsidR="005201DA">
        <w:rPr>
          <w:rFonts w:ascii="Arial" w:hAnsi="Arial" w:cs="Arial"/>
          <w:lang w:val="en-GB"/>
        </w:rPr>
        <w:t xml:space="preserve">the data has been collected constantly, </w:t>
      </w:r>
      <w:ins w:id="32" w:author="xuanchen yao" w:date="2017-12-04T15:57:00Z">
        <w:r w:rsidR="000452FC">
          <w:rPr>
            <w:rFonts w:ascii="Arial" w:hAnsi="Arial" w:cs="Arial"/>
            <w:lang w:val="en-GB"/>
          </w:rPr>
          <w:t xml:space="preserve">only </w:t>
        </w:r>
      </w:ins>
      <w:ins w:id="33" w:author="xuanchen yao" w:date="2017-12-04T15:55:00Z">
        <w:r w:rsidR="000452FC">
          <w:rPr>
            <w:rFonts w:ascii="Arial" w:hAnsi="Arial" w:cs="Arial" w:hint="eastAsia"/>
            <w:lang w:val="en-GB"/>
          </w:rPr>
          <w:t xml:space="preserve">the </w:t>
        </w:r>
      </w:ins>
      <w:del w:id="34" w:author="xuanchen yao" w:date="2017-12-04T15:58:00Z">
        <w:r w:rsidR="005201DA" w:rsidDel="000452FC">
          <w:rPr>
            <w:rFonts w:ascii="Arial" w:hAnsi="Arial" w:cs="Arial"/>
            <w:lang w:val="en-GB"/>
          </w:rPr>
          <w:delText>t</w:delText>
        </w:r>
        <w:r w:rsidDel="000452FC">
          <w:rPr>
            <w:rFonts w:ascii="Arial" w:hAnsi="Arial" w:cs="Arial"/>
            <w:lang w:val="en-GB"/>
          </w:rPr>
          <w:delText xml:space="preserve">emporarily missing </w:delText>
        </w:r>
      </w:del>
      <w:r>
        <w:rPr>
          <w:rFonts w:ascii="Arial" w:hAnsi="Arial" w:cs="Arial"/>
          <w:lang w:val="en-GB"/>
        </w:rPr>
        <w:t xml:space="preserve">data </w:t>
      </w:r>
      <w:ins w:id="35" w:author="xuanchen yao" w:date="2017-12-04T15:58:00Z">
        <w:r w:rsidR="000452FC">
          <w:rPr>
            <w:rFonts w:ascii="Arial" w:hAnsi="Arial" w:cs="Arial"/>
            <w:lang w:val="en-GB"/>
          </w:rPr>
          <w:t xml:space="preserve">temporarily missing </w:t>
        </w:r>
      </w:ins>
      <w:r>
        <w:rPr>
          <w:rFonts w:ascii="Arial" w:hAnsi="Arial" w:cs="Arial"/>
          <w:lang w:val="en-GB"/>
        </w:rPr>
        <w:t>are due to battery fail</w:t>
      </w:r>
      <w:r w:rsidR="005201DA">
        <w:rPr>
          <w:rFonts w:ascii="Arial" w:hAnsi="Arial" w:cs="Arial"/>
          <w:lang w:val="en-GB"/>
        </w:rPr>
        <w:t xml:space="preserve">ure which also shows an irregularity in graphs. Our project chose 13 sites out of 48 </w:t>
      </w:r>
      <w:del w:id="36" w:author="congmin bai" w:date="2017-12-03T20:57:00Z">
        <w:r w:rsidR="005201DA" w:rsidDel="001C6FA4">
          <w:rPr>
            <w:rFonts w:ascii="Arial" w:hAnsi="Arial" w:cs="Arial"/>
            <w:lang w:val="en-GB"/>
          </w:rPr>
          <w:delText>and restricted</w:delText>
        </w:r>
      </w:del>
      <w:ins w:id="37" w:author="congmin bai" w:date="2017-12-03T20:57:00Z">
        <w:r w:rsidR="001C6FA4">
          <w:rPr>
            <w:rFonts w:ascii="Arial" w:hAnsi="Arial" w:cs="Arial" w:hint="eastAsia"/>
            <w:lang w:val="en-GB"/>
          </w:rPr>
          <w:t>owning to they share a common</w:t>
        </w:r>
        <w:r w:rsidR="00A16B93">
          <w:rPr>
            <w:rFonts w:ascii="Arial" w:hAnsi="Arial" w:cs="Arial" w:hint="eastAsia"/>
            <w:lang w:val="en-GB"/>
          </w:rPr>
          <w:t xml:space="preserve"> data collection</w:t>
        </w:r>
        <w:r w:rsidR="001C6FA4">
          <w:rPr>
            <w:rFonts w:ascii="Arial" w:hAnsi="Arial" w:cs="Arial" w:hint="eastAsia"/>
            <w:lang w:val="en-GB"/>
          </w:rPr>
          <w:t xml:space="preserve"> time </w:t>
        </w:r>
      </w:ins>
      <w:del w:id="38" w:author="congmin bai" w:date="2017-12-03T20:57:00Z">
        <w:r w:rsidR="005201DA" w:rsidDel="001C6FA4">
          <w:rPr>
            <w:rFonts w:ascii="Arial" w:hAnsi="Arial" w:cs="Arial"/>
            <w:lang w:val="en-GB"/>
          </w:rPr>
          <w:delText xml:space="preserve"> the </w:delText>
        </w:r>
      </w:del>
      <w:r w:rsidR="005201DA">
        <w:rPr>
          <w:rFonts w:ascii="Arial" w:hAnsi="Arial" w:cs="Arial"/>
          <w:lang w:val="en-GB"/>
        </w:rPr>
        <w:t>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39" w:name="OLE_LINK9"/>
      <w:bookmarkStart w:id="40" w:name="OLE_LINK10"/>
      <w:r>
        <w:rPr>
          <w:rFonts w:ascii="Arial" w:hAnsi="Arial" w:cs="Arial"/>
          <w:lang w:val="en-GB"/>
        </w:rPr>
        <w:t>counter_id</w:t>
      </w:r>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0738AA02"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 xml:space="preserve">the </w:t>
      </w:r>
      <w:del w:id="41" w:author="congmin bai" w:date="2017-12-03T20:58:00Z">
        <w:r w:rsidRPr="00645F4A" w:rsidDel="0025780A">
          <w:rPr>
            <w:rFonts w:ascii="Arial" w:hAnsi="Arial" w:cs="Arial"/>
            <w:lang w:val="en-GB"/>
          </w:rPr>
          <w:delText>data is collected on a</w:delText>
        </w:r>
        <w:r w:rsidDel="0025780A">
          <w:rPr>
            <w:rFonts w:ascii="Arial" w:hAnsi="Arial" w:cs="Arial"/>
            <w:lang w:val="en-GB"/>
          </w:rPr>
          <w:delText>n hourly-basis</w:delText>
        </w:r>
      </w:del>
      <w:ins w:id="42" w:author="congmin bai" w:date="2017-12-03T20:58:00Z">
        <w:r w:rsidR="0025780A">
          <w:rPr>
            <w:rFonts w:ascii="Arial" w:hAnsi="Arial" w:cs="Arial" w:hint="eastAsia"/>
            <w:lang w:val="en-GB"/>
          </w:rPr>
          <w:t xml:space="preserve">hour </w:t>
        </w:r>
        <w:r w:rsidR="0025780A">
          <w:rPr>
            <w:rFonts w:ascii="Arial" w:hAnsi="Arial" w:cs="Arial"/>
            <w:lang w:val="en-GB"/>
          </w:rPr>
          <w:t xml:space="preserve">on which </w:t>
        </w:r>
        <w:r w:rsidR="0025780A" w:rsidRPr="00645F4A">
          <w:rPr>
            <w:rFonts w:ascii="Arial" w:hAnsi="Arial" w:cs="Arial"/>
            <w:lang w:val="en-GB"/>
          </w:rPr>
          <w:t>the</w:t>
        </w:r>
        <w:r w:rsidR="0025780A">
          <w:rPr>
            <w:rFonts w:ascii="Arial" w:hAnsi="Arial" w:cs="Arial"/>
            <w:lang w:val="en-GB"/>
          </w:rPr>
          <w:t xml:space="preserve"> data was collected</w:t>
        </w:r>
      </w:ins>
      <w:r>
        <w:rPr>
          <w:rFonts w:ascii="Arial" w:hAnsi="Arial" w:cs="Arial"/>
          <w:lang w:val="en-GB"/>
        </w:rPr>
        <w:t xml:space="preserve">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39"/>
    <w:bookmarkEnd w:id="40"/>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277F1931" w14:textId="3E2F3481" w:rsidR="00C30A64" w:rsidRPr="00C30A64" w:rsidRDefault="00C00BA3" w:rsidP="00C30A64">
      <w:pPr>
        <w:rPr>
          <w:rFonts w:ascii="Arial" w:hAnsi="Arial" w:cs="Arial"/>
          <w:lang w:val="en-GB"/>
        </w:rPr>
      </w:pPr>
      <w:commentRangeStart w:id="43"/>
      <w:r>
        <w:rPr>
          <w:rFonts w:ascii="Arial" w:hAnsi="Arial" w:cs="Arial"/>
          <w:noProof/>
          <w:lang w:eastAsia="zh-TW"/>
        </w:rPr>
        <w:drawing>
          <wp:inline distT="0" distB="0" distL="0" distR="0" wp14:anchorId="369515C2" wp14:editId="458FF177">
            <wp:extent cx="5271770" cy="3397885"/>
            <wp:effectExtent l="0" t="0" r="11430" b="5715"/>
            <wp:docPr id="2" name="图片 2" descr="../../../Dropbox/屏幕截图/屏幕截图%202017-11-29%202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屏幕截图/屏幕截图%202017-11-29%2020.05.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3397885"/>
                    </a:xfrm>
                    <a:prstGeom prst="rect">
                      <a:avLst/>
                    </a:prstGeom>
                    <a:noFill/>
                    <a:ln>
                      <a:noFill/>
                    </a:ln>
                  </pic:spPr>
                </pic:pic>
              </a:graphicData>
            </a:graphic>
          </wp:inline>
        </w:drawing>
      </w:r>
      <w:commentRangeEnd w:id="43"/>
      <w:r w:rsidR="00813785">
        <w:rPr>
          <w:rStyle w:val="a8"/>
        </w:rPr>
        <w:commentReference w:id="43"/>
      </w:r>
    </w:p>
    <w:p w14:paraId="51F63149" w14:textId="1C686F5C" w:rsidR="00A057F4" w:rsidRDefault="00813785" w:rsidP="00026197">
      <w:pPr>
        <w:rPr>
          <w:rFonts w:ascii="Arial" w:hAnsi="Arial" w:cs="Arial"/>
          <w:lang w:val="en-GB"/>
        </w:rPr>
      </w:pPr>
      <w:r>
        <w:rPr>
          <w:rFonts w:ascii="Arial" w:hAnsi="Arial" w:cs="Arial"/>
          <w:lang w:val="en-GB"/>
        </w:rPr>
        <w:t>*</w:t>
      </w:r>
      <w:r w:rsidR="00621AFD">
        <w:rPr>
          <w:rFonts w:ascii="Arial" w:hAnsi="Arial" w:cs="Arial"/>
          <w:lang w:val="en-GB"/>
        </w:rPr>
        <w:t>The figure indicates the distribution of 13 bike counters according to their coordinator</w:t>
      </w:r>
    </w:p>
    <w:p w14:paraId="1C69F104" w14:textId="77777777" w:rsidR="003F7513" w:rsidRPr="00621AFD" w:rsidRDefault="003F7513" w:rsidP="00026197">
      <w:pPr>
        <w:rPr>
          <w:rFonts w:ascii="Arial" w:hAnsi="Arial" w:cs="Arial"/>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All the data analysis and visualisation have implemented through ipython notebook. Additional libraries such as numpy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949C96B" w:rsidR="003257C7" w:rsidRPr="008C18A6" w:rsidRDefault="003257C7">
      <w:pPr>
        <w:pStyle w:val="a3"/>
        <w:numPr>
          <w:ilvl w:val="0"/>
          <w:numId w:val="10"/>
        </w:numPr>
        <w:ind w:firstLineChars="0"/>
        <w:rPr>
          <w:rFonts w:ascii="Arial" w:hAnsi="Arial" w:cs="Arial"/>
          <w:lang w:val="en-GB"/>
          <w:rPrChange w:id="44" w:author="congmin bai" w:date="2017-12-03T21:04:00Z">
            <w:rPr>
              <w:lang w:val="en-GB"/>
            </w:rPr>
          </w:rPrChange>
        </w:rPr>
        <w:pPrChange w:id="45" w:author="congmin bai" w:date="2017-12-03T21:04:00Z">
          <w:pPr/>
        </w:pPrChange>
      </w:pPr>
      <w:del w:id="46" w:author="congmin bai" w:date="2017-12-03T21:04:00Z">
        <w:r w:rsidRPr="008C18A6" w:rsidDel="008C18A6">
          <w:rPr>
            <w:rFonts w:ascii="Arial" w:hAnsi="Arial" w:cs="Arial"/>
            <w:lang w:val="en-GB"/>
            <w:rPrChange w:id="47" w:author="congmin bai" w:date="2017-12-03T21:04:00Z">
              <w:rPr>
                <w:lang w:val="en-GB"/>
              </w:rPr>
            </w:rPrChange>
          </w:rPr>
          <w:delText>1.</w:delText>
        </w:r>
        <w:r w:rsidRPr="008C18A6" w:rsidDel="008C18A6">
          <w:rPr>
            <w:rFonts w:ascii="Arial" w:hAnsi="Arial" w:cs="Arial"/>
            <w:lang w:val="en-GB"/>
            <w:rPrChange w:id="48" w:author="congmin bai" w:date="2017-12-03T21:04:00Z">
              <w:rPr>
                <w:lang w:val="en-GB"/>
              </w:rPr>
            </w:rPrChange>
          </w:rPr>
          <w:tab/>
        </w:r>
      </w:del>
      <w:r w:rsidRPr="008C18A6">
        <w:rPr>
          <w:rFonts w:ascii="Arial" w:hAnsi="Arial" w:cs="Arial"/>
          <w:lang w:val="en-GB"/>
          <w:rPrChange w:id="49" w:author="congmin bai" w:date="2017-12-03T21:04:00Z">
            <w:rPr>
              <w:lang w:val="en-GB"/>
            </w:rPr>
          </w:rPrChange>
        </w:rPr>
        <w:t>The traffic of channels is first added up. The change of bike counts can be presented in distribution plot</w:t>
      </w:r>
      <w:r w:rsidR="00085018" w:rsidRPr="008C18A6">
        <w:rPr>
          <w:rFonts w:ascii="Arial" w:hAnsi="Arial" w:cs="Arial"/>
          <w:lang w:val="en-GB"/>
          <w:rPrChange w:id="50" w:author="congmin bai" w:date="2017-12-03T21:04:00Z">
            <w:rPr>
              <w:lang w:val="en-GB"/>
            </w:rPr>
          </w:rPrChange>
        </w:rPr>
        <w:t>, boxplot, regression plot and so on.</w:t>
      </w:r>
      <w:r w:rsidRPr="008C18A6">
        <w:rPr>
          <w:rFonts w:ascii="Arial" w:hAnsi="Arial" w:cs="Arial"/>
          <w:lang w:val="en-GB"/>
          <w:rPrChange w:id="51" w:author="congmin bai" w:date="2017-12-03T21:04:00Z">
            <w:rPr>
              <w:lang w:val="en-GB"/>
            </w:rPr>
          </w:rPrChange>
        </w:rPr>
        <w:t xml:space="preserve"> </w:t>
      </w:r>
    </w:p>
    <w:p w14:paraId="371DDF49" w14:textId="2F7D1B5E" w:rsidR="00282211" w:rsidRPr="008C18A6" w:rsidRDefault="00282211">
      <w:pPr>
        <w:pStyle w:val="a3"/>
        <w:numPr>
          <w:ilvl w:val="0"/>
          <w:numId w:val="10"/>
        </w:numPr>
        <w:ind w:firstLineChars="0"/>
        <w:rPr>
          <w:ins w:id="52" w:author="congmin bai" w:date="2017-12-03T21:03:00Z"/>
          <w:rFonts w:ascii="Arial" w:hAnsi="Arial" w:cs="Arial"/>
          <w:lang w:val="en-GB"/>
          <w:rPrChange w:id="53" w:author="congmin bai" w:date="2017-12-03T21:04:00Z">
            <w:rPr>
              <w:ins w:id="54" w:author="congmin bai" w:date="2017-12-03T21:03:00Z"/>
              <w:lang w:val="en-GB"/>
            </w:rPr>
          </w:rPrChange>
        </w:rPr>
        <w:pPrChange w:id="55" w:author="congmin bai" w:date="2017-12-03T21:04:00Z">
          <w:pPr/>
        </w:pPrChange>
      </w:pPr>
      <w:ins w:id="56" w:author="congmin bai" w:date="2017-12-03T21:03:00Z">
        <w:r w:rsidRPr="008C18A6">
          <w:rPr>
            <w:rFonts w:ascii="Arial" w:hAnsi="Arial" w:cs="Arial"/>
            <w:lang w:val="en-GB"/>
            <w:rPrChange w:id="57" w:author="congmin bai" w:date="2017-12-03T21:04:00Z">
              <w:rPr>
                <w:lang w:val="en-GB"/>
              </w:rPr>
            </w:rPrChange>
          </w:rPr>
          <w:t>Parameter of time period</w:t>
        </w:r>
      </w:ins>
    </w:p>
    <w:p w14:paraId="100BC2B9" w14:textId="77777777" w:rsidR="00282211" w:rsidRPr="008C18A6" w:rsidRDefault="00282211">
      <w:pPr>
        <w:pStyle w:val="a3"/>
        <w:ind w:left="360" w:firstLineChars="0" w:firstLine="0"/>
        <w:rPr>
          <w:ins w:id="58" w:author="congmin bai" w:date="2017-12-03T21:03:00Z"/>
          <w:rFonts w:ascii="Arial" w:hAnsi="Arial" w:cs="Arial"/>
          <w:lang w:val="en-GB"/>
          <w:rPrChange w:id="59" w:author="congmin bai" w:date="2017-12-03T21:04:00Z">
            <w:rPr>
              <w:ins w:id="60" w:author="congmin bai" w:date="2017-12-03T21:03:00Z"/>
              <w:lang w:val="en-GB"/>
            </w:rPr>
          </w:rPrChange>
        </w:rPr>
        <w:pPrChange w:id="61" w:author="congmin bai" w:date="2017-12-03T21:04:00Z">
          <w:pPr/>
        </w:pPrChange>
      </w:pPr>
      <w:ins w:id="62" w:author="congmin bai" w:date="2017-12-03T21:03:00Z">
        <w:r w:rsidRPr="008C18A6">
          <w:rPr>
            <w:rFonts w:ascii="Arial" w:hAnsi="Arial" w:cs="Arial"/>
            <w:lang w:val="en-GB"/>
            <w:rPrChange w:id="63" w:author="congmin bai" w:date="2017-12-03T21:04:00Z">
              <w:rPr>
                <w:lang w:val="en-GB"/>
              </w:rPr>
            </w:rPrChange>
          </w:rPr>
          <w:t>the total traffic of each sites is added up to visualise the change within a day.</w:t>
        </w:r>
      </w:ins>
    </w:p>
    <w:p w14:paraId="6D2F6CFC" w14:textId="46C63E0E" w:rsidR="003257C7" w:rsidRPr="008C18A6" w:rsidRDefault="003257C7">
      <w:pPr>
        <w:pStyle w:val="a3"/>
        <w:numPr>
          <w:ilvl w:val="0"/>
          <w:numId w:val="10"/>
        </w:numPr>
        <w:ind w:firstLineChars="0"/>
        <w:rPr>
          <w:rFonts w:ascii="Arial" w:hAnsi="Arial" w:cs="Arial"/>
          <w:lang w:val="en-GB"/>
          <w:rPrChange w:id="64" w:author="congmin bai" w:date="2017-12-03T21:04:00Z">
            <w:rPr>
              <w:lang w:val="en-GB"/>
            </w:rPr>
          </w:rPrChange>
        </w:rPr>
        <w:pPrChange w:id="65" w:author="congmin bai" w:date="2017-12-03T21:04:00Z">
          <w:pPr/>
        </w:pPrChange>
      </w:pPr>
      <w:del w:id="66" w:author="congmin bai" w:date="2017-12-03T21:03:00Z">
        <w:r w:rsidRPr="008C18A6" w:rsidDel="00282211">
          <w:rPr>
            <w:rFonts w:ascii="Arial" w:hAnsi="Arial" w:cs="Arial"/>
            <w:lang w:val="en-GB"/>
            <w:rPrChange w:id="67" w:author="congmin bai" w:date="2017-12-03T21:04:00Z">
              <w:rPr>
                <w:lang w:val="en-GB"/>
              </w:rPr>
            </w:rPrChange>
          </w:rPr>
          <w:delText>2</w:delText>
        </w:r>
      </w:del>
      <w:del w:id="68" w:author="congmin bai" w:date="2017-12-03T21:04:00Z">
        <w:r w:rsidRPr="008C18A6" w:rsidDel="008C18A6">
          <w:rPr>
            <w:rFonts w:ascii="Arial" w:hAnsi="Arial" w:cs="Arial"/>
            <w:lang w:val="en-GB"/>
            <w:rPrChange w:id="69" w:author="congmin bai" w:date="2017-12-03T21:04:00Z">
              <w:rPr>
                <w:lang w:val="en-GB"/>
              </w:rPr>
            </w:rPrChange>
          </w:rPr>
          <w:delText>.</w:delText>
        </w:r>
        <w:r w:rsidRPr="008C18A6" w:rsidDel="008C18A6">
          <w:rPr>
            <w:rFonts w:ascii="Arial" w:hAnsi="Arial" w:cs="Arial"/>
            <w:lang w:val="en-GB"/>
            <w:rPrChange w:id="70" w:author="congmin bai" w:date="2017-12-03T21:04:00Z">
              <w:rPr>
                <w:lang w:val="en-GB"/>
              </w:rPr>
            </w:rPrChange>
          </w:rPr>
          <w:tab/>
        </w:r>
      </w:del>
      <w:r w:rsidRPr="008C18A6">
        <w:rPr>
          <w:rFonts w:ascii="Arial" w:hAnsi="Arial" w:cs="Arial"/>
          <w:lang w:val="en-GB"/>
          <w:rPrChange w:id="71" w:author="congmin bai" w:date="2017-12-03T21:04:00Z">
            <w:rPr>
              <w:lang w:val="en-GB"/>
            </w:rPr>
          </w:rPrChange>
        </w:rPr>
        <w:t>Other datasets: Relate weather data to cycling data with time, and probe the linear relationship</w:t>
      </w:r>
      <w:ins w:id="72" w:author="congmin bai" w:date="2017-12-03T21:03:00Z">
        <w:r w:rsidR="00282211" w:rsidRPr="008C18A6">
          <w:rPr>
            <w:rFonts w:ascii="Arial" w:hAnsi="Arial" w:cs="Arial"/>
            <w:lang w:val="en-GB"/>
            <w:rPrChange w:id="73" w:author="congmin bai" w:date="2017-12-03T21:04:00Z">
              <w:rPr>
                <w:lang w:val="en-GB"/>
              </w:rPr>
            </w:rPrChange>
          </w:rPr>
          <w:t>.</w:t>
        </w:r>
      </w:ins>
    </w:p>
    <w:p w14:paraId="044EECB1" w14:textId="32FE8440" w:rsidR="0025780A" w:rsidRPr="008C18A6" w:rsidRDefault="003257C7">
      <w:pPr>
        <w:pStyle w:val="a3"/>
        <w:ind w:left="360" w:firstLineChars="0" w:firstLine="0"/>
        <w:rPr>
          <w:ins w:id="74" w:author="congmin bai" w:date="2017-12-03T20:59:00Z"/>
          <w:rFonts w:ascii="Arial" w:hAnsi="Arial" w:cs="Arial"/>
          <w:lang w:val="en-GB"/>
          <w:rPrChange w:id="75" w:author="congmin bai" w:date="2017-12-03T21:04:00Z">
            <w:rPr>
              <w:ins w:id="76" w:author="congmin bai" w:date="2017-12-03T20:59:00Z"/>
              <w:lang w:val="en-GB"/>
            </w:rPr>
          </w:rPrChange>
        </w:rPr>
        <w:pPrChange w:id="77" w:author="congmin bai" w:date="2017-12-03T21:04:00Z">
          <w:pPr/>
        </w:pPrChange>
      </w:pPr>
      <w:del w:id="78" w:author="congmin bai" w:date="2017-12-03T20:59:00Z">
        <w:r w:rsidRPr="008C18A6" w:rsidDel="0025780A">
          <w:rPr>
            <w:rFonts w:ascii="Arial" w:hAnsi="Arial" w:cs="Arial"/>
            <w:lang w:val="en-GB"/>
            <w:rPrChange w:id="79" w:author="congmin bai" w:date="2017-12-03T21:04:00Z">
              <w:rPr>
                <w:lang w:val="en-GB"/>
              </w:rPr>
            </w:rPrChange>
          </w:rPr>
          <w:delText xml:space="preserve"> </w:delText>
        </w:r>
      </w:del>
      <w:ins w:id="80" w:author="congmin bai" w:date="2017-12-03T20:59:00Z">
        <w:r w:rsidR="0025780A" w:rsidRPr="008C18A6">
          <w:rPr>
            <w:rFonts w:ascii="Arial" w:hAnsi="Arial" w:cs="Arial"/>
            <w:lang w:val="en-GB"/>
            <w:rPrChange w:id="81" w:author="congmin bai" w:date="2017-12-03T21:04:00Z">
              <w:rPr>
                <w:lang w:val="en-GB"/>
              </w:rPr>
            </w:rPrChange>
          </w:rPr>
          <w:fldChar w:fldCharType="begin"/>
        </w:r>
        <w:r w:rsidR="0025780A" w:rsidRPr="008C18A6">
          <w:rPr>
            <w:rFonts w:ascii="Arial" w:hAnsi="Arial" w:cs="Arial"/>
            <w:lang w:val="en-GB"/>
            <w:rPrChange w:id="82" w:author="congmin bai" w:date="2017-12-03T21:04:00Z">
              <w:rPr>
                <w:lang w:val="en-GB"/>
              </w:rPr>
            </w:rPrChange>
          </w:rPr>
          <w:instrText xml:space="preserve"> HYPERLINK "</w:instrText>
        </w:r>
      </w:ins>
      <w:r w:rsidR="0025780A" w:rsidRPr="008C18A6">
        <w:rPr>
          <w:rFonts w:ascii="Arial" w:hAnsi="Arial" w:cs="Arial"/>
          <w:lang w:val="en-GB"/>
          <w:rPrChange w:id="83" w:author="congmin bai" w:date="2017-12-03T21:04:00Z">
            <w:rPr>
              <w:lang w:val="en-GB"/>
            </w:rPr>
          </w:rPrChange>
        </w:rPr>
        <w:instrText>https://www.ed.ac.uk/geosciences/weather-station/weather-station-data</w:instrText>
      </w:r>
      <w:ins w:id="84" w:author="congmin bai" w:date="2017-12-03T20:59:00Z">
        <w:r w:rsidR="0025780A" w:rsidRPr="008C18A6">
          <w:rPr>
            <w:rFonts w:ascii="Arial" w:hAnsi="Arial" w:cs="Arial"/>
            <w:lang w:val="en-GB"/>
            <w:rPrChange w:id="85" w:author="congmin bai" w:date="2017-12-03T21:04:00Z">
              <w:rPr>
                <w:lang w:val="en-GB"/>
              </w:rPr>
            </w:rPrChange>
          </w:rPr>
          <w:instrText xml:space="preserve">" </w:instrText>
        </w:r>
        <w:r w:rsidR="0025780A" w:rsidRPr="008C18A6">
          <w:rPr>
            <w:rFonts w:ascii="Arial" w:hAnsi="Arial" w:cs="Arial"/>
            <w:lang w:val="en-GB"/>
            <w:rPrChange w:id="86" w:author="congmin bai" w:date="2017-12-03T21:04:00Z">
              <w:rPr>
                <w:lang w:val="en-GB"/>
              </w:rPr>
            </w:rPrChange>
          </w:rPr>
          <w:fldChar w:fldCharType="separate"/>
        </w:r>
      </w:ins>
      <w:r w:rsidR="0025780A" w:rsidRPr="008C18A6">
        <w:rPr>
          <w:rStyle w:val="af"/>
          <w:rFonts w:ascii="Arial" w:hAnsi="Arial" w:cs="Arial"/>
          <w:lang w:val="en-GB"/>
        </w:rPr>
        <w:t>https://www.ed.ac.uk/geosciences/weather-station/weather-station-data</w:t>
      </w:r>
      <w:ins w:id="87" w:author="congmin bai" w:date="2017-12-03T20:59:00Z">
        <w:r w:rsidR="0025780A" w:rsidRPr="008C18A6">
          <w:rPr>
            <w:rFonts w:ascii="Arial" w:hAnsi="Arial" w:cs="Arial"/>
            <w:lang w:val="en-GB"/>
            <w:rPrChange w:id="88" w:author="congmin bai" w:date="2017-12-03T21:04:00Z">
              <w:rPr>
                <w:lang w:val="en-GB"/>
              </w:rPr>
            </w:rPrChange>
          </w:rPr>
          <w:fldChar w:fldCharType="end"/>
        </w:r>
      </w:ins>
    </w:p>
    <w:p w14:paraId="23DEBAC9" w14:textId="77777777" w:rsidR="0025780A" w:rsidRPr="0025780A" w:rsidDel="0025780A" w:rsidRDefault="0025780A" w:rsidP="003257C7">
      <w:pPr>
        <w:rPr>
          <w:del w:id="89" w:author="congmin bai" w:date="2017-12-03T20:59:00Z"/>
          <w:rFonts w:ascii="Arial" w:hAnsi="Arial" w:cs="Arial"/>
          <w:lang w:val="en-GB"/>
        </w:rPr>
      </w:pPr>
    </w:p>
    <w:p w14:paraId="5498B089" w14:textId="71D5730F" w:rsidR="003257C7" w:rsidRPr="003257C7" w:rsidDel="00282211" w:rsidRDefault="003257C7" w:rsidP="003257C7">
      <w:pPr>
        <w:rPr>
          <w:del w:id="90" w:author="congmin bai" w:date="2017-12-03T21:03:00Z"/>
          <w:rFonts w:ascii="Arial" w:hAnsi="Arial" w:cs="Arial"/>
          <w:lang w:val="en-GB"/>
        </w:rPr>
      </w:pPr>
      <w:del w:id="91" w:author="congmin bai" w:date="2017-12-03T21:03:00Z">
        <w:r w:rsidRPr="003257C7" w:rsidDel="00282211">
          <w:rPr>
            <w:rFonts w:ascii="Arial" w:hAnsi="Arial" w:cs="Arial"/>
            <w:lang w:val="en-GB"/>
          </w:rPr>
          <w:delText>3.</w:delText>
        </w:r>
        <w:r w:rsidRPr="003257C7" w:rsidDel="00282211">
          <w:rPr>
            <w:rFonts w:ascii="Arial" w:hAnsi="Arial" w:cs="Arial"/>
            <w:lang w:val="en-GB"/>
          </w:rPr>
          <w:tab/>
          <w:delText>Parameter of time period</w:delText>
        </w:r>
      </w:del>
    </w:p>
    <w:p w14:paraId="00B95F53" w14:textId="44C7914C" w:rsidR="003257C7" w:rsidRPr="003257C7" w:rsidDel="00282211" w:rsidRDefault="003257C7" w:rsidP="003257C7">
      <w:pPr>
        <w:rPr>
          <w:del w:id="92" w:author="congmin bai" w:date="2017-12-03T21:03:00Z"/>
          <w:rFonts w:ascii="Arial" w:hAnsi="Arial" w:cs="Arial"/>
          <w:lang w:val="en-GB"/>
        </w:rPr>
      </w:pPr>
      <w:del w:id="93" w:author="congmin bai" w:date="2017-12-03T21:03:00Z">
        <w:r w:rsidRPr="003257C7" w:rsidDel="00282211">
          <w:rPr>
            <w:rFonts w:ascii="Arial" w:hAnsi="Arial" w:cs="Arial"/>
            <w:lang w:val="en-GB"/>
          </w:rPr>
          <w:delText xml:space="preserve">the total traffic of each sites </w:delText>
        </w:r>
      </w:del>
      <w:del w:id="94" w:author="congmin bai" w:date="2017-12-03T21:00:00Z">
        <w:r w:rsidRPr="003257C7" w:rsidDel="0025780A">
          <w:rPr>
            <w:rFonts w:ascii="Arial" w:hAnsi="Arial" w:cs="Arial"/>
            <w:lang w:val="en-GB"/>
          </w:rPr>
          <w:delText>are</w:delText>
        </w:r>
      </w:del>
      <w:del w:id="95" w:author="congmin bai" w:date="2017-12-03T21:03:00Z">
        <w:r w:rsidRPr="003257C7" w:rsidDel="00282211">
          <w:rPr>
            <w:rFonts w:ascii="Arial" w:hAnsi="Arial" w:cs="Arial"/>
            <w:lang w:val="en-GB"/>
          </w:rPr>
          <w:delText xml:space="preserve"> added up to visualise the change within a day.</w:delText>
        </w:r>
      </w:del>
    </w:p>
    <w:p w14:paraId="628AA7AD" w14:textId="7A7A3926" w:rsidR="003257C7" w:rsidRDefault="003257C7">
      <w:pPr>
        <w:pStyle w:val="a3"/>
        <w:numPr>
          <w:ilvl w:val="0"/>
          <w:numId w:val="10"/>
        </w:numPr>
        <w:ind w:firstLineChars="0"/>
        <w:rPr>
          <w:ins w:id="96" w:author="congmin bai" w:date="2017-12-03T21:05:00Z"/>
          <w:rFonts w:ascii="Arial" w:hAnsi="Arial" w:cs="Arial"/>
          <w:lang w:val="en-GB"/>
        </w:rPr>
        <w:pPrChange w:id="97" w:author="congmin bai" w:date="2017-12-03T21:04:00Z">
          <w:pPr/>
        </w:pPrChange>
      </w:pPr>
      <w:del w:id="98" w:author="congmin bai" w:date="2017-12-03T21:04:00Z">
        <w:r w:rsidRPr="008C18A6" w:rsidDel="008C18A6">
          <w:rPr>
            <w:rFonts w:ascii="Arial" w:hAnsi="Arial" w:cs="Arial"/>
            <w:lang w:val="en-GB"/>
            <w:rPrChange w:id="99" w:author="congmin bai" w:date="2017-12-03T21:04:00Z">
              <w:rPr>
                <w:lang w:val="en-GB"/>
              </w:rPr>
            </w:rPrChange>
          </w:rPr>
          <w:delText>4.</w:delText>
        </w:r>
        <w:r w:rsidRPr="008C18A6" w:rsidDel="008C18A6">
          <w:rPr>
            <w:rFonts w:ascii="Arial" w:hAnsi="Arial" w:cs="Arial"/>
            <w:lang w:val="en-GB"/>
            <w:rPrChange w:id="100" w:author="congmin bai" w:date="2017-12-03T21:04:00Z">
              <w:rPr>
                <w:lang w:val="en-GB"/>
              </w:rPr>
            </w:rPrChange>
          </w:rPr>
          <w:tab/>
        </w:r>
      </w:del>
      <w:ins w:id="101" w:author="congmin bai" w:date="2017-12-03T21:02:00Z">
        <w:r w:rsidR="00282211" w:rsidRPr="008C18A6">
          <w:rPr>
            <w:rFonts w:ascii="Arial" w:hAnsi="Arial" w:cs="Arial"/>
            <w:lang w:val="en-GB"/>
            <w:rPrChange w:id="102" w:author="congmin bai" w:date="2017-12-03T21:04:00Z">
              <w:rPr>
                <w:lang w:val="en-GB"/>
              </w:rPr>
            </w:rPrChange>
          </w:rPr>
          <w:t xml:space="preserve">Other datasets: </w:t>
        </w:r>
      </w:ins>
      <w:r w:rsidRPr="008C18A6">
        <w:rPr>
          <w:rFonts w:ascii="Arial" w:hAnsi="Arial" w:cs="Arial"/>
          <w:lang w:val="en-GB"/>
          <w:rPrChange w:id="103" w:author="congmin bai" w:date="2017-12-03T21:04:00Z">
            <w:rPr>
              <w:lang w:val="en-GB"/>
            </w:rPr>
          </w:rPrChange>
        </w:rPr>
        <w:t>Approaching the altitude of each site’s location with its traffic</w:t>
      </w:r>
      <w:ins w:id="104" w:author="congmin bai" w:date="2017-12-03T21:03:00Z">
        <w:r w:rsidR="00282211" w:rsidRPr="008C18A6">
          <w:rPr>
            <w:rFonts w:ascii="Arial" w:hAnsi="Arial" w:cs="Arial"/>
            <w:lang w:val="en-GB"/>
            <w:rPrChange w:id="105" w:author="congmin bai" w:date="2017-12-03T21:04:00Z">
              <w:rPr>
                <w:lang w:val="en-GB"/>
              </w:rPr>
            </w:rPrChange>
          </w:rPr>
          <w:t>.</w:t>
        </w:r>
      </w:ins>
    </w:p>
    <w:p w14:paraId="2BACB26B" w14:textId="0F52CDB7" w:rsidR="00CC08B3" w:rsidRDefault="00CC08B3">
      <w:pPr>
        <w:pStyle w:val="a3"/>
        <w:ind w:left="360" w:firstLineChars="0" w:firstLine="0"/>
        <w:rPr>
          <w:ins w:id="106" w:author="congmin bai" w:date="2017-12-03T21:05:00Z"/>
          <w:rFonts w:ascii="Arial" w:hAnsi="Arial" w:cs="Arial"/>
          <w:lang w:val="en-GB"/>
        </w:rPr>
        <w:pPrChange w:id="107" w:author="congmin bai" w:date="2017-12-03T21:06:00Z">
          <w:pPr/>
        </w:pPrChange>
      </w:pPr>
      <w:ins w:id="108" w:author="congmin bai" w:date="2017-12-03T21:05:00Z">
        <w:r>
          <w:rPr>
            <w:rFonts w:ascii="Arial" w:hAnsi="Arial" w:cs="Arial"/>
            <w:lang w:val="en-GB"/>
          </w:rPr>
          <w:fldChar w:fldCharType="begin"/>
        </w:r>
        <w:r>
          <w:rPr>
            <w:rFonts w:ascii="Arial" w:hAnsi="Arial" w:cs="Arial"/>
            <w:lang w:val="en-GB"/>
          </w:rPr>
          <w:instrText xml:space="preserve"> HYPERLINK "</w:instrText>
        </w:r>
        <w:r w:rsidRPr="00CC08B3">
          <w:rPr>
            <w:rFonts w:ascii="Arial" w:hAnsi="Arial" w:cs="Arial"/>
            <w:lang w:val="en-GB"/>
          </w:rPr>
          <w:instrText>https://www.google.co.uk/maps/@55.9445594,-3.1984787,14z?hl=zh-CN</w:instrText>
        </w:r>
        <w:r>
          <w:rPr>
            <w:rFonts w:ascii="Arial" w:hAnsi="Arial" w:cs="Arial"/>
            <w:lang w:val="en-GB"/>
          </w:rPr>
          <w:instrText xml:space="preserve">" </w:instrText>
        </w:r>
        <w:r>
          <w:rPr>
            <w:rFonts w:ascii="Arial" w:hAnsi="Arial" w:cs="Arial"/>
            <w:lang w:val="en-GB"/>
          </w:rPr>
          <w:fldChar w:fldCharType="separate"/>
        </w:r>
        <w:r w:rsidRPr="000A33B7">
          <w:rPr>
            <w:rStyle w:val="af"/>
            <w:rFonts w:ascii="Arial" w:hAnsi="Arial" w:cs="Arial"/>
            <w:lang w:val="en-GB"/>
          </w:rPr>
          <w:t>https://www.google.co.uk/maps/@55.9445594,-3.1984787,14z?hl=zh-CN</w:t>
        </w:r>
        <w:r>
          <w:rPr>
            <w:rFonts w:ascii="Arial" w:hAnsi="Arial" w:cs="Arial"/>
            <w:lang w:val="en-GB"/>
          </w:rPr>
          <w:fldChar w:fldCharType="end"/>
        </w:r>
      </w:ins>
    </w:p>
    <w:p w14:paraId="7B8BFB5B" w14:textId="77777777" w:rsidR="00CC08B3" w:rsidRPr="00CC08B3" w:rsidDel="00CC08B3" w:rsidRDefault="00CC08B3">
      <w:pPr>
        <w:rPr>
          <w:del w:id="109" w:author="congmin bai" w:date="2017-12-03T21:06:00Z"/>
          <w:rFonts w:ascii="Arial" w:hAnsi="Arial" w:cs="Arial"/>
          <w:lang w:val="en-GB"/>
          <w:rPrChange w:id="110" w:author="congmin bai" w:date="2017-12-03T21:06:00Z">
            <w:rPr>
              <w:del w:id="111" w:author="congmin bai" w:date="2017-12-03T21:06:00Z"/>
              <w:lang w:val="en-GB"/>
            </w:rPr>
          </w:rPrChange>
        </w:rPr>
      </w:pPr>
    </w:p>
    <w:p w14:paraId="7BCFC1A7" w14:textId="77777777" w:rsidR="003257C7" w:rsidRPr="0006545C" w:rsidRDefault="003257C7" w:rsidP="00026197">
      <w:pPr>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a3"/>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lang w:eastAsia="zh-TW"/>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5266A7">
      <w:pPr>
        <w:jc w:val="right"/>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6657197" w14:textId="77777777" w:rsidR="00CC08B3" w:rsidRDefault="00810338">
      <w:pPr>
        <w:pStyle w:val="a3"/>
        <w:numPr>
          <w:ilvl w:val="0"/>
          <w:numId w:val="14"/>
        </w:numPr>
        <w:ind w:firstLineChars="0"/>
        <w:rPr>
          <w:ins w:id="112" w:author="congmin bai" w:date="2017-12-03T21:05:00Z"/>
          <w:rFonts w:ascii="Arial" w:hAnsi="Arial" w:cs="Arial"/>
          <w:lang w:val="en-GB"/>
        </w:rPr>
        <w:pPrChange w:id="113" w:author="congmin bai" w:date="2017-12-03T21:06:00Z">
          <w:pPr/>
        </w:pPrChange>
      </w:pPr>
      <w:r w:rsidRPr="008C18A6">
        <w:rPr>
          <w:rFonts w:ascii="Arial" w:hAnsi="Arial" w:cs="Arial"/>
          <w:lang w:val="en-GB"/>
          <w:rPrChange w:id="114" w:author="congmin bai" w:date="2017-12-03T21:04:00Z">
            <w:rPr>
              <w:lang w:val="en-GB"/>
            </w:rPr>
          </w:rPrChange>
        </w:rPr>
        <w:t xml:space="preserve">The spread of traffic </w:t>
      </w:r>
      <w:r w:rsidR="00E531D7" w:rsidRPr="008C18A6">
        <w:rPr>
          <w:rFonts w:ascii="Arial" w:hAnsi="Arial" w:cs="Arial"/>
          <w:lang w:val="en-GB"/>
          <w:rPrChange w:id="115" w:author="congmin bai" w:date="2017-12-03T21:04:00Z">
            <w:rPr>
              <w:lang w:val="en-GB"/>
            </w:rPr>
          </w:rPrChange>
        </w:rPr>
        <w:t xml:space="preserve">distribution has shown different statistic range. </w:t>
      </w:r>
    </w:p>
    <w:p w14:paraId="7C6A226A" w14:textId="2CC3B015" w:rsidR="00E531D7" w:rsidRPr="00CC08B3" w:rsidRDefault="00E531D7">
      <w:pPr>
        <w:rPr>
          <w:rFonts w:ascii="Arial" w:hAnsi="Arial" w:cs="Arial"/>
          <w:lang w:val="en-GB"/>
          <w:rPrChange w:id="116" w:author="congmin bai" w:date="2017-12-03T21:05:00Z">
            <w:rPr>
              <w:lang w:val="en-GB"/>
            </w:rPr>
          </w:rPrChange>
        </w:rPr>
      </w:pPr>
      <w:r w:rsidRPr="00CC08B3">
        <w:rPr>
          <w:rFonts w:ascii="Arial" w:hAnsi="Arial" w:cs="Arial"/>
          <w:lang w:val="en-GB"/>
          <w:rPrChange w:id="117" w:author="congmin bai" w:date="2017-12-03T21:05:00Z">
            <w:rPr>
              <w:lang w:val="en-GB"/>
            </w:rPr>
          </w:rPrChange>
        </w:rPr>
        <w:t xml:space="preserve">The interquartile of Site 42 and 43 are greater than other sites. </w:t>
      </w:r>
    </w:p>
    <w:p w14:paraId="0F1069E8" w14:textId="77777777" w:rsidR="0009223C" w:rsidRDefault="0009223C" w:rsidP="00E531D7">
      <w:pPr>
        <w:rPr>
          <w:rFonts w:ascii="Arial" w:hAnsi="Arial" w:cs="Arial"/>
          <w:lang w:val="en-GB"/>
        </w:rPr>
      </w:pPr>
    </w:p>
    <w:p w14:paraId="5605F9C4" w14:textId="716226C9" w:rsidR="00E531D7" w:rsidRPr="00CC08B3" w:rsidRDefault="00E531D7">
      <w:pPr>
        <w:pStyle w:val="a3"/>
        <w:numPr>
          <w:ilvl w:val="0"/>
          <w:numId w:val="15"/>
        </w:numPr>
        <w:ind w:firstLineChars="0"/>
        <w:rPr>
          <w:rFonts w:ascii="Arial" w:hAnsi="Arial" w:cs="Arial"/>
          <w:lang w:val="en-GB"/>
          <w:rPrChange w:id="118" w:author="congmin bai" w:date="2017-12-03T21:05:00Z">
            <w:rPr>
              <w:lang w:val="en-GB"/>
            </w:rPr>
          </w:rPrChange>
        </w:rPr>
        <w:pPrChange w:id="119" w:author="congmin bai" w:date="2017-12-03T21:06:00Z">
          <w:pPr/>
        </w:pPrChange>
      </w:pPr>
      <w:r w:rsidRPr="00CC08B3">
        <w:rPr>
          <w:rFonts w:ascii="Arial" w:hAnsi="Arial" w:cs="Arial"/>
          <w:lang w:val="en-GB"/>
          <w:rPrChange w:id="120" w:author="congmin bai" w:date="2017-12-03T21:05:00Z">
            <w:rPr>
              <w:lang w:val="en-GB"/>
            </w:rPr>
          </w:rPrChange>
        </w:rPr>
        <w:t>The stran</w:t>
      </w:r>
      <w:r w:rsidR="00211832" w:rsidRPr="00CC08B3">
        <w:rPr>
          <w:rFonts w:ascii="Arial" w:hAnsi="Arial" w:cs="Arial"/>
          <w:lang w:val="en-GB"/>
          <w:rPrChange w:id="121" w:author="congmin bai" w:date="2017-12-03T21:05:00Z">
            <w:rPr>
              <w:lang w:val="en-GB"/>
            </w:rPr>
          </w:rPrChange>
        </w:rPr>
        <w:t>ge outlier appears in counter 29</w:t>
      </w:r>
    </w:p>
    <w:p w14:paraId="0EB73F69" w14:textId="77777777" w:rsidR="00E531D7" w:rsidRDefault="00E531D7" w:rsidP="00E531D7">
      <w:pPr>
        <w:rPr>
          <w:rFonts w:ascii="Arial" w:hAnsi="Arial" w:cs="Arial"/>
          <w:lang w:val="en-GB"/>
        </w:rPr>
      </w:pPr>
      <w:r w:rsidRPr="00E531D7">
        <w:rPr>
          <w:rFonts w:ascii="Arial" w:hAnsi="Arial" w:cs="Arial"/>
          <w:lang w:val="en-GB"/>
        </w:rPr>
        <w:t>After searching online with the key words like '2015 Sep 6th' and 'bike', we found that there was an event happening right there then, which is just crossing the counter set at Corstorphine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198AD72F" w:rsidR="00E531D7" w:rsidRDefault="00001CCE" w:rsidP="00E531D7">
      <w:pPr>
        <w:rPr>
          <w:ins w:id="122" w:author="congmin bai" w:date="2017-12-03T21:05:00Z"/>
          <w:rFonts w:ascii="Arial" w:hAnsi="Arial" w:cs="Arial"/>
          <w:lang w:val="en-GB"/>
        </w:rPr>
      </w:pPr>
      <w:ins w:id="123" w:author="congmin bai" w:date="2017-12-03T21:05:00Z">
        <w:r>
          <w:rPr>
            <w:rFonts w:ascii="Arial" w:hAnsi="Arial" w:cs="Arial"/>
            <w:lang w:val="en-GB"/>
          </w:rPr>
          <w:fldChar w:fldCharType="begin"/>
        </w:r>
        <w:r>
          <w:rPr>
            <w:rFonts w:ascii="Arial" w:hAnsi="Arial" w:cs="Arial"/>
            <w:lang w:val="en-GB"/>
          </w:rPr>
          <w:instrText xml:space="preserve"> HYPERLINK "</w:instrText>
        </w:r>
      </w:ins>
      <w:r w:rsidRPr="00E531D7">
        <w:rPr>
          <w:rFonts w:ascii="Arial" w:hAnsi="Arial" w:cs="Arial"/>
          <w:lang w:val="en-GB"/>
        </w:rPr>
        <w:instrText>http://www.dailyrecord.co.uk/lifestyle/health-fitness/pedal-scotland-scotlands-biggest-bike-6103718</w:instrText>
      </w:r>
      <w:ins w:id="124" w:author="congmin bai" w:date="2017-12-03T21:05:00Z">
        <w:r>
          <w:rPr>
            <w:rFonts w:ascii="Arial" w:hAnsi="Arial" w:cs="Arial"/>
            <w:lang w:val="en-GB"/>
          </w:rPr>
          <w:instrText xml:space="preserve">" </w:instrText>
        </w:r>
        <w:r>
          <w:rPr>
            <w:rFonts w:ascii="Arial" w:hAnsi="Arial" w:cs="Arial"/>
            <w:lang w:val="en-GB"/>
          </w:rPr>
          <w:fldChar w:fldCharType="separate"/>
        </w:r>
      </w:ins>
      <w:r w:rsidRPr="000A33B7">
        <w:rPr>
          <w:rStyle w:val="af"/>
          <w:rFonts w:ascii="Arial" w:hAnsi="Arial" w:cs="Arial"/>
          <w:lang w:val="en-GB"/>
        </w:rPr>
        <w:t>http://www.dailyrecord.co.uk/lifestyle/health-fitness/pedal-scotland-scotlands-biggest-bike-6103718</w:t>
      </w:r>
      <w:ins w:id="125" w:author="congmin bai" w:date="2017-12-03T21:05:00Z">
        <w:r>
          <w:rPr>
            <w:rFonts w:ascii="Arial" w:hAnsi="Arial" w:cs="Arial"/>
            <w:lang w:val="en-GB"/>
          </w:rPr>
          <w:fldChar w:fldCharType="end"/>
        </w:r>
      </w:ins>
    </w:p>
    <w:p w14:paraId="0BD2BB2E" w14:textId="77777777" w:rsidR="00001CCE" w:rsidDel="00001CCE" w:rsidRDefault="00001CCE" w:rsidP="00E531D7">
      <w:pPr>
        <w:rPr>
          <w:del w:id="126" w:author="congmin bai" w:date="2017-12-03T21:05:00Z"/>
          <w:rFonts w:ascii="Arial" w:hAnsi="Arial" w:cs="Arial"/>
          <w:lang w:val="en-GB"/>
        </w:rPr>
      </w:pPr>
    </w:p>
    <w:p w14:paraId="7E6DF160" w14:textId="77777777" w:rsidR="00001CCE" w:rsidRPr="00001CCE" w:rsidRDefault="00001CCE" w:rsidP="00E531D7">
      <w:pPr>
        <w:rPr>
          <w:ins w:id="127" w:author="congmin bai" w:date="2017-12-03T21:05:00Z"/>
          <w:rFonts w:ascii="Arial" w:hAnsi="Arial" w:cs="Arial"/>
          <w:lang w:val="en-GB"/>
        </w:rPr>
      </w:pPr>
    </w:p>
    <w:p w14:paraId="073959B6" w14:textId="00C38351" w:rsidR="00E531D7" w:rsidRPr="00E531D7" w:rsidRDefault="003E7150" w:rsidP="00E531D7">
      <w:pPr>
        <w:rPr>
          <w:rFonts w:ascii="Arial" w:hAnsi="Arial" w:cs="Arial"/>
          <w:lang w:val="en-GB"/>
        </w:rPr>
      </w:pPr>
      <w:r>
        <w:rPr>
          <w:rFonts w:ascii="Arial" w:hAnsi="Arial" w:cs="Arial"/>
          <w:lang w:val="en-GB"/>
        </w:rPr>
        <w:t xml:space="preserve">According to </w:t>
      </w:r>
      <w:del w:id="128" w:author="congmin bai" w:date="2017-12-03T20:55:00Z">
        <w:r w:rsidDel="00281DB6">
          <w:rPr>
            <w:rFonts w:ascii="Arial" w:hAnsi="Arial" w:cs="Arial"/>
            <w:lang w:val="en-GB"/>
          </w:rPr>
          <w:delText>this</w:delText>
        </w:r>
        <w:r w:rsidR="00E531D7" w:rsidRPr="00E531D7" w:rsidDel="00281DB6">
          <w:rPr>
            <w:rFonts w:ascii="Arial" w:hAnsi="Arial" w:cs="Arial"/>
            <w:lang w:val="en-GB"/>
          </w:rPr>
          <w:delText xml:space="preserve"> findings</w:delText>
        </w:r>
      </w:del>
      <w:ins w:id="129" w:author="congmin bai" w:date="2017-12-03T20:55:00Z">
        <w:r w:rsidR="00281DB6">
          <w:rPr>
            <w:rFonts w:ascii="Arial" w:hAnsi="Arial" w:cs="Arial"/>
            <w:lang w:val="en-GB"/>
          </w:rPr>
          <w:t>these findings</w:t>
        </w:r>
      </w:ins>
      <w:r w:rsidR="00E531D7" w:rsidRPr="00E531D7">
        <w:rPr>
          <w:rFonts w:ascii="Arial" w:hAnsi="Arial" w:cs="Arial"/>
          <w:lang w:val="en-GB"/>
        </w:rPr>
        <w:t xml:space="preserve">,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a3"/>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lang w:eastAsia="zh-TW"/>
        </w:rPr>
        <w:drawing>
          <wp:inline distT="0" distB="0" distL="0" distR="0" wp14:anchorId="318B6FD0" wp14:editId="10327029">
            <wp:extent cx="5262880" cy="3348284"/>
            <wp:effectExtent l="0" t="0" r="0" b="508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4" cy="3355361"/>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Pr="00F64AC5" w:rsidRDefault="005405E6">
      <w:pPr>
        <w:pStyle w:val="a3"/>
        <w:numPr>
          <w:ilvl w:val="0"/>
          <w:numId w:val="16"/>
        </w:numPr>
        <w:ind w:firstLineChars="0"/>
        <w:rPr>
          <w:rFonts w:ascii="Arial" w:hAnsi="Arial" w:cs="Arial"/>
          <w:lang w:val="en-GB"/>
          <w:rPrChange w:id="130" w:author="congmin bai" w:date="2017-12-03T21:06:00Z">
            <w:rPr>
              <w:lang w:val="en-GB"/>
            </w:rPr>
          </w:rPrChange>
        </w:rPr>
        <w:pPrChange w:id="131" w:author="congmin bai" w:date="2017-12-03T21:06:00Z">
          <w:pPr/>
        </w:pPrChange>
      </w:pPr>
      <w:r w:rsidRPr="00F64AC5">
        <w:rPr>
          <w:rFonts w:ascii="Arial" w:hAnsi="Arial" w:cs="Arial"/>
          <w:lang w:val="en-GB"/>
          <w:rPrChange w:id="132" w:author="congmin bai" w:date="2017-12-03T21:06:00Z">
            <w:rPr>
              <w:lang w:val="en-GB"/>
            </w:rPr>
          </w:rPrChange>
        </w:rPr>
        <w:t>Unlike other fluctuations, t</w:t>
      </w:r>
      <w:r w:rsidR="005B04DC" w:rsidRPr="00F64AC5">
        <w:rPr>
          <w:rFonts w:ascii="Arial" w:hAnsi="Arial" w:cs="Arial"/>
          <w:lang w:val="en-GB"/>
          <w:rPrChange w:id="133" w:author="congmin bai" w:date="2017-12-03T21:06:00Z">
            <w:rPr>
              <w:lang w:val="en-GB"/>
            </w:rPr>
          </w:rPrChange>
        </w:rPr>
        <w:t>he steady and straight increase</w:t>
      </w:r>
      <w:r w:rsidR="008A7E48" w:rsidRPr="00F64AC5">
        <w:rPr>
          <w:rFonts w:ascii="Arial" w:hAnsi="Arial" w:cs="Arial"/>
          <w:lang w:val="en-GB"/>
          <w:rPrChange w:id="134" w:author="congmin bai" w:date="2017-12-03T21:06:00Z">
            <w:rPr>
              <w:lang w:val="en-GB"/>
            </w:rPr>
          </w:rPrChange>
        </w:rPr>
        <w:t>s</w:t>
      </w:r>
      <w:r w:rsidR="005B04DC" w:rsidRPr="00F64AC5">
        <w:rPr>
          <w:rFonts w:ascii="Arial" w:hAnsi="Arial" w:cs="Arial"/>
          <w:lang w:val="en-GB"/>
          <w:rPrChange w:id="135" w:author="congmin bai" w:date="2017-12-03T21:06:00Z">
            <w:rPr>
              <w:lang w:val="en-GB"/>
            </w:rPr>
          </w:rPrChange>
        </w:rPr>
        <w:t xml:space="preserve"> </w:t>
      </w:r>
      <w:r w:rsidR="00437E37" w:rsidRPr="00F64AC5">
        <w:rPr>
          <w:rFonts w:ascii="Arial" w:hAnsi="Arial" w:cs="Arial"/>
          <w:lang w:val="en-GB"/>
          <w:rPrChange w:id="136" w:author="congmin bai" w:date="2017-12-03T21:06:00Z">
            <w:rPr>
              <w:lang w:val="en-GB"/>
            </w:rPr>
          </w:rPrChange>
        </w:rPr>
        <w:t xml:space="preserve">appear </w:t>
      </w:r>
      <w:r w:rsidR="008A7E48" w:rsidRPr="00F64AC5">
        <w:rPr>
          <w:rFonts w:ascii="Arial" w:hAnsi="Arial" w:cs="Arial"/>
          <w:lang w:val="en-GB"/>
          <w:rPrChange w:id="137" w:author="congmin bai" w:date="2017-12-03T21:06:00Z">
            <w:rPr>
              <w:lang w:val="en-GB"/>
            </w:rPr>
          </w:rPrChange>
        </w:rPr>
        <w:t>in the red circle</w:t>
      </w:r>
      <w:r w:rsidR="00F6036A" w:rsidRPr="00F64AC5">
        <w:rPr>
          <w:rFonts w:ascii="Arial" w:hAnsi="Arial" w:cs="Arial"/>
          <w:lang w:val="en-GB"/>
          <w:rPrChange w:id="138" w:author="congmin bai" w:date="2017-12-03T21:06:00Z">
            <w:rPr>
              <w:lang w:val="en-GB"/>
            </w:rPr>
          </w:rPrChange>
        </w:rPr>
        <w:t>s</w:t>
      </w:r>
      <w:r w:rsidR="008A7E48" w:rsidRPr="00F64AC5">
        <w:rPr>
          <w:rFonts w:ascii="Arial" w:hAnsi="Arial" w:cs="Arial"/>
          <w:lang w:val="en-GB"/>
          <w:rPrChange w:id="139" w:author="congmin bai" w:date="2017-12-03T21:06:00Z">
            <w:rPr>
              <w:lang w:val="en-GB"/>
            </w:rPr>
          </w:rPrChange>
        </w:rPr>
        <w:t xml:space="preserve">. The bike counters are considered out </w:t>
      </w:r>
      <w:r w:rsidR="00F6036A" w:rsidRPr="00F64AC5">
        <w:rPr>
          <w:rFonts w:ascii="Arial" w:hAnsi="Arial" w:cs="Arial"/>
          <w:lang w:val="en-GB"/>
          <w:rPrChange w:id="140" w:author="congmin bai" w:date="2017-12-03T21:06:00Z">
            <w:rPr>
              <w:lang w:val="en-GB"/>
            </w:rPr>
          </w:rPrChange>
        </w:rPr>
        <w:t>of service;</w:t>
      </w:r>
    </w:p>
    <w:p w14:paraId="27C215C0" w14:textId="77777777" w:rsidR="00F6036A" w:rsidRDefault="00F6036A" w:rsidP="00A935B4">
      <w:pPr>
        <w:rPr>
          <w:rFonts w:ascii="Arial" w:hAnsi="Arial" w:cs="Arial"/>
          <w:lang w:val="en-GB"/>
        </w:rPr>
      </w:pPr>
    </w:p>
    <w:p w14:paraId="54E8CCBF" w14:textId="72C78425" w:rsidR="000B2306" w:rsidRDefault="00F826C5">
      <w:pPr>
        <w:pStyle w:val="a3"/>
        <w:numPr>
          <w:ilvl w:val="0"/>
          <w:numId w:val="16"/>
        </w:numPr>
        <w:ind w:firstLineChars="0"/>
        <w:rPr>
          <w:ins w:id="141" w:author="congmin bai" w:date="2017-12-03T21:07:00Z"/>
          <w:rFonts w:ascii="Arial" w:hAnsi="Arial" w:cs="Arial"/>
          <w:lang w:val="en-GB"/>
        </w:rPr>
        <w:pPrChange w:id="142" w:author="congmin bai" w:date="2017-12-03T21:06:00Z">
          <w:pPr/>
        </w:pPrChange>
      </w:pPr>
      <w:r w:rsidRPr="00F64AC5">
        <w:rPr>
          <w:rFonts w:ascii="Arial" w:hAnsi="Arial" w:cs="Arial"/>
          <w:lang w:val="en-GB"/>
          <w:rPrChange w:id="143" w:author="congmin bai" w:date="2017-12-03T21:06:00Z">
            <w:rPr>
              <w:lang w:val="en-GB"/>
            </w:rPr>
          </w:rPrChange>
        </w:rPr>
        <w:t>The bike counts over the year has fluctuated dramatically, and the</w:t>
      </w:r>
      <w:r w:rsidR="00C25728" w:rsidRPr="00F64AC5">
        <w:rPr>
          <w:rFonts w:ascii="Arial" w:hAnsi="Arial" w:cs="Arial"/>
          <w:lang w:val="en-GB"/>
          <w:rPrChange w:id="144" w:author="congmin bai" w:date="2017-12-03T21:06:00Z">
            <w:rPr>
              <w:lang w:val="en-GB"/>
            </w:rPr>
          </w:rPrChange>
        </w:rPr>
        <w:t xml:space="preserve"> peaked</w:t>
      </w:r>
      <w:r w:rsidRPr="00F64AC5">
        <w:rPr>
          <w:rFonts w:ascii="Arial" w:hAnsi="Arial" w:cs="Arial"/>
          <w:lang w:val="en-GB"/>
          <w:rPrChange w:id="145" w:author="congmin bai" w:date="2017-12-03T21:06:00Z">
            <w:rPr>
              <w:lang w:val="en-GB"/>
            </w:rPr>
          </w:rPrChange>
        </w:rPr>
        <w:t xml:space="preserve"> ups and downs </w:t>
      </w:r>
      <w:r w:rsidR="00C25728" w:rsidRPr="00F64AC5">
        <w:rPr>
          <w:rFonts w:ascii="Arial" w:hAnsi="Arial" w:cs="Arial"/>
          <w:lang w:val="en-GB"/>
          <w:rPrChange w:id="146" w:author="congmin bai" w:date="2017-12-03T21:06:00Z">
            <w:rPr>
              <w:lang w:val="en-GB"/>
            </w:rPr>
          </w:rPrChange>
        </w:rPr>
        <w:t xml:space="preserve">indicated the different performance in days. In 2016/01 or so, the traffic hit its lowest point. To get a </w:t>
      </w:r>
      <w:r w:rsidR="000B2306" w:rsidRPr="00F64AC5">
        <w:rPr>
          <w:rFonts w:ascii="Arial" w:hAnsi="Arial" w:cs="Arial"/>
          <w:lang w:val="en-GB"/>
          <w:rPrChange w:id="147" w:author="congmin bai" w:date="2017-12-03T21:06:00Z">
            <w:rPr>
              <w:lang w:val="en-GB"/>
            </w:rPr>
          </w:rPrChange>
        </w:rPr>
        <w:t>clearer</w:t>
      </w:r>
      <w:r w:rsidR="00C25728" w:rsidRPr="00F64AC5">
        <w:rPr>
          <w:rFonts w:ascii="Arial" w:hAnsi="Arial" w:cs="Arial"/>
          <w:lang w:val="en-GB"/>
          <w:rPrChange w:id="148" w:author="congmin bai" w:date="2017-12-03T21:06:00Z">
            <w:rPr>
              <w:lang w:val="en-GB"/>
            </w:rPr>
          </w:rPrChange>
        </w:rPr>
        <w:t xml:space="preserve"> point of view, we narrow down the time line:</w:t>
      </w:r>
    </w:p>
    <w:p w14:paraId="3D986BF1" w14:textId="77777777" w:rsidR="00F64AC5" w:rsidRPr="00F64AC5" w:rsidRDefault="00F64AC5">
      <w:pPr>
        <w:rPr>
          <w:ins w:id="149" w:author="congmin bai" w:date="2017-12-03T21:07:00Z"/>
          <w:rFonts w:ascii="Arial" w:hAnsi="Arial" w:cs="Arial"/>
          <w:lang w:val="en-GB"/>
          <w:rPrChange w:id="150" w:author="congmin bai" w:date="2017-12-03T21:07:00Z">
            <w:rPr>
              <w:ins w:id="151" w:author="congmin bai" w:date="2017-12-03T21:07:00Z"/>
              <w:lang w:val="en-GB"/>
            </w:rPr>
          </w:rPrChange>
        </w:rPr>
        <w:pPrChange w:id="152" w:author="congmin bai" w:date="2017-12-03T21:07:00Z">
          <w:pPr>
            <w:pStyle w:val="a3"/>
            <w:numPr>
              <w:numId w:val="16"/>
            </w:numPr>
            <w:ind w:left="360" w:firstLineChars="0" w:hanging="360"/>
          </w:pPr>
        </w:pPrChange>
      </w:pPr>
    </w:p>
    <w:p w14:paraId="282727D5" w14:textId="77777777" w:rsidR="00F64AC5" w:rsidRPr="00F64AC5" w:rsidDel="00F64AC5" w:rsidRDefault="00F64AC5">
      <w:pPr>
        <w:pStyle w:val="a3"/>
        <w:ind w:left="360" w:firstLineChars="0" w:firstLine="0"/>
        <w:rPr>
          <w:del w:id="153" w:author="congmin bai" w:date="2017-12-03T21:08:00Z"/>
          <w:rFonts w:ascii="Arial" w:hAnsi="Arial" w:cs="Arial"/>
          <w:lang w:val="en-GB"/>
        </w:rPr>
        <w:pPrChange w:id="154" w:author="congmin bai" w:date="2017-12-03T21:07:00Z">
          <w:pPr>
            <w:pStyle w:val="a3"/>
            <w:numPr>
              <w:numId w:val="16"/>
            </w:numPr>
            <w:ind w:left="360" w:firstLineChars="0" w:hanging="360"/>
          </w:pPr>
        </w:pPrChange>
      </w:pPr>
      <w:moveToRangeStart w:id="155" w:author="congmin bai" w:date="2017-12-03T21:07:00Z" w:name="move500098603"/>
      <w:moveTo w:id="156" w:author="congmin bai" w:date="2017-12-03T21:07:00Z">
        <w:r w:rsidRPr="00F64AC5">
          <w:rPr>
            <w:rFonts w:ascii="Arial" w:hAnsi="Arial" w:cs="Arial"/>
            <w:lang w:val="en-GB"/>
          </w:rPr>
          <w:t>data reached its bottom around Dec.26, which fit in line with the Christmas.</w:t>
        </w:r>
      </w:moveTo>
    </w:p>
    <w:moveToRangeEnd w:id="155"/>
    <w:p w14:paraId="41BE538F" w14:textId="77777777" w:rsidR="00F64AC5" w:rsidRPr="00F64AC5" w:rsidRDefault="00F64AC5">
      <w:pPr>
        <w:pStyle w:val="a3"/>
        <w:ind w:left="360" w:firstLineChars="0" w:firstLine="0"/>
        <w:rPr>
          <w:lang w:val="en-GB"/>
        </w:rPr>
        <w:pPrChange w:id="157" w:author="congmin bai" w:date="2017-12-03T21:08:00Z">
          <w:pPr/>
        </w:pPrChange>
      </w:pP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lang w:eastAsia="zh-TW"/>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5B5DAA69" w14:textId="488A564A" w:rsidR="00646628" w:rsidDel="00F64AC5" w:rsidRDefault="000B2306">
      <w:pPr>
        <w:ind w:left="360"/>
        <w:rPr>
          <w:rFonts w:ascii="Arial" w:hAnsi="Arial" w:cs="Arial"/>
          <w:lang w:val="en-GB"/>
        </w:rPr>
        <w:pPrChange w:id="158" w:author="congmin bai" w:date="2017-12-03T21:07:00Z">
          <w:pPr/>
        </w:pPrChange>
      </w:pPr>
      <w:moveFromRangeStart w:id="159" w:author="congmin bai" w:date="2017-12-03T21:07:00Z" w:name="move500098603"/>
      <w:moveFrom w:id="160" w:author="congmin bai" w:date="2017-12-03T21:07:00Z">
        <w:r w:rsidDel="00F64AC5">
          <w:rPr>
            <w:rFonts w:ascii="Arial" w:hAnsi="Arial" w:cs="Arial"/>
            <w:lang w:val="en-GB"/>
          </w:rPr>
          <w:t>data reached its bottom around Dec.26, which fit in line with the Christmas.</w:t>
        </w:r>
      </w:moveFrom>
    </w:p>
    <w:p w14:paraId="48A49108" w14:textId="7E1D3670" w:rsidR="000B2306" w:rsidRDefault="000B2306" w:rsidP="00A935B4">
      <w:pPr>
        <w:rPr>
          <w:rFonts w:ascii="Arial" w:hAnsi="Arial" w:cs="Arial"/>
          <w:lang w:val="en-GB"/>
        </w:rPr>
      </w:pPr>
      <w:moveFrom w:id="161" w:author="congmin bai" w:date="2017-12-03T21:07:00Z">
        <w:r w:rsidDel="00F64AC5">
          <w:rPr>
            <w:rFonts w:ascii="Arial" w:hAnsi="Arial" w:cs="Arial"/>
            <w:lang w:val="en-GB"/>
          </w:rPr>
          <w:t xml:space="preserve"> </w:t>
        </w:r>
      </w:moveFrom>
      <w:moveFromRangeEnd w:id="159"/>
    </w:p>
    <w:p w14:paraId="4DA13B71" w14:textId="08AB5E98" w:rsidR="00646628" w:rsidRDefault="00646628" w:rsidP="00646628">
      <w:pPr>
        <w:pStyle w:val="a3"/>
        <w:numPr>
          <w:ilvl w:val="0"/>
          <w:numId w:val="5"/>
        </w:numPr>
        <w:ind w:firstLineChars="0"/>
        <w:rPr>
          <w:rFonts w:ascii="Arial" w:hAnsi="Arial" w:cs="Arial"/>
          <w:lang w:val="en-GB"/>
        </w:rPr>
      </w:pPr>
      <w:r>
        <w:rPr>
          <w:rFonts w:ascii="Arial" w:hAnsi="Arial" w:cs="Arial"/>
          <w:lang w:val="en-GB"/>
        </w:rPr>
        <w:t xml:space="preserve">The general overview of </w:t>
      </w:r>
      <w:commentRangeStart w:id="162"/>
      <w:r>
        <w:rPr>
          <w:rFonts w:ascii="Arial" w:hAnsi="Arial" w:cs="Arial"/>
          <w:lang w:val="en-GB"/>
        </w:rPr>
        <w:t xml:space="preserve">seasonality </w:t>
      </w:r>
      <w:commentRangeEnd w:id="162"/>
      <w:r w:rsidR="00A64FC9">
        <w:rPr>
          <w:rStyle w:val="a8"/>
        </w:rPr>
        <w:commentReference w:id="162"/>
      </w:r>
      <w:r>
        <w:rPr>
          <w:rFonts w:ascii="Arial" w:hAnsi="Arial" w:cs="Arial"/>
          <w:lang w:val="en-GB"/>
        </w:rPr>
        <w:t>cycling traffic</w:t>
      </w:r>
    </w:p>
    <w:p w14:paraId="29E671E0" w14:textId="76E8B243" w:rsidR="00646628" w:rsidRDefault="00646628" w:rsidP="00646628">
      <w:pPr>
        <w:rPr>
          <w:rFonts w:ascii="Arial" w:hAnsi="Arial" w:cs="Arial"/>
          <w:lang w:val="en-GB"/>
        </w:rPr>
      </w:pPr>
      <w:r w:rsidRPr="00646628">
        <w:rPr>
          <w:rFonts w:ascii="Arial" w:hAnsi="Arial" w:cs="Arial"/>
          <w:noProof/>
          <w:lang w:eastAsia="zh-TW"/>
        </w:rPr>
        <w:drawing>
          <wp:inline distT="0" distB="0" distL="0" distR="0" wp14:anchorId="580BBE5B" wp14:editId="56363B71">
            <wp:extent cx="5270500" cy="3342640"/>
            <wp:effectExtent l="0" t="0" r="1270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342640"/>
                    </a:xfrm>
                    <a:prstGeom prst="rect">
                      <a:avLst/>
                    </a:prstGeom>
                  </pic:spPr>
                </pic:pic>
              </a:graphicData>
            </a:graphic>
          </wp:inline>
        </w:drawing>
      </w:r>
    </w:p>
    <w:p w14:paraId="5D0AD0B9" w14:textId="397A2036" w:rsidR="001E3F0B" w:rsidRDefault="001E3F0B" w:rsidP="00646628">
      <w:pPr>
        <w:rPr>
          <w:rFonts w:ascii="Arial" w:hAnsi="Arial" w:cs="Arial"/>
          <w:lang w:val="en-GB"/>
        </w:rPr>
      </w:pPr>
      <w:r>
        <w:rPr>
          <w:rFonts w:ascii="Arial" w:hAnsi="Arial" w:cs="Arial"/>
          <w:lang w:val="en-GB"/>
        </w:rPr>
        <w:t>Comments:</w:t>
      </w:r>
    </w:p>
    <w:p w14:paraId="02F62F1D" w14:textId="27A97DED" w:rsidR="001E3F0B" w:rsidRPr="00F64AC5" w:rsidDel="00F64AC5" w:rsidRDefault="001E3F0B">
      <w:pPr>
        <w:pStyle w:val="a3"/>
        <w:numPr>
          <w:ilvl w:val="0"/>
          <w:numId w:val="17"/>
        </w:numPr>
        <w:ind w:firstLineChars="0"/>
        <w:rPr>
          <w:del w:id="163" w:author="congmin bai" w:date="2017-12-03T21:08:00Z"/>
          <w:rFonts w:ascii="Arial" w:hAnsi="Arial" w:cs="Arial"/>
          <w:lang w:val="en-GB"/>
          <w:rPrChange w:id="164" w:author="congmin bai" w:date="2017-12-03T21:08:00Z">
            <w:rPr>
              <w:del w:id="165" w:author="congmin bai" w:date="2017-12-03T21:08:00Z"/>
              <w:lang w:val="en-GB"/>
            </w:rPr>
          </w:rPrChange>
        </w:rPr>
        <w:pPrChange w:id="166" w:author="congmin bai" w:date="2017-12-03T21:08:00Z">
          <w:pPr/>
        </w:pPrChange>
      </w:pPr>
      <w:r w:rsidRPr="00F64AC5">
        <w:rPr>
          <w:rFonts w:ascii="Arial" w:hAnsi="Arial" w:cs="Arial"/>
          <w:lang w:val="en-GB"/>
          <w:rPrChange w:id="167" w:author="congmin bai" w:date="2017-12-03T21:08:00Z">
            <w:rPr>
              <w:lang w:val="en-GB"/>
            </w:rPr>
          </w:rPrChange>
        </w:rPr>
        <w:t xml:space="preserve">The bike counts peak in summer which are in accordance </w:t>
      </w:r>
      <w:ins w:id="168" w:author="xuanchen yao" w:date="2017-12-04T16:06:00Z">
        <w:r w:rsidR="00702E83">
          <w:rPr>
            <w:rFonts w:ascii="Arial" w:hAnsi="Arial" w:cs="Arial"/>
            <w:lang w:val="en-GB"/>
          </w:rPr>
          <w:t xml:space="preserve">with </w:t>
        </w:r>
      </w:ins>
      <w:r w:rsidRPr="00F64AC5">
        <w:rPr>
          <w:rFonts w:ascii="Arial" w:hAnsi="Arial" w:cs="Arial"/>
          <w:lang w:val="en-GB"/>
          <w:rPrChange w:id="169" w:author="congmin bai" w:date="2017-12-03T21:08:00Z">
            <w:rPr>
              <w:lang w:val="en-GB"/>
            </w:rPr>
          </w:rPrChange>
        </w:rPr>
        <w:t xml:space="preserve">common knowledge. To look into the specific determiner </w:t>
      </w:r>
      <w:r w:rsidR="004F7C02" w:rsidRPr="00F64AC5">
        <w:rPr>
          <w:rFonts w:ascii="Arial" w:hAnsi="Arial" w:cs="Arial"/>
          <w:lang w:val="en-GB"/>
          <w:rPrChange w:id="170" w:author="congmin bai" w:date="2017-12-03T21:08:00Z">
            <w:rPr>
              <w:lang w:val="en-GB"/>
            </w:rPr>
          </w:rPrChange>
        </w:rPr>
        <w:t xml:space="preserve">in seasonal factors, </w:t>
      </w:r>
      <w:r w:rsidR="00CD217F" w:rsidRPr="00F64AC5">
        <w:rPr>
          <w:rFonts w:ascii="Arial" w:hAnsi="Arial" w:cs="Arial"/>
          <w:lang w:val="en-GB"/>
          <w:rPrChange w:id="171" w:author="congmin bai" w:date="2017-12-03T21:08:00Z">
            <w:rPr>
              <w:lang w:val="en-GB"/>
            </w:rPr>
          </w:rPrChange>
        </w:rPr>
        <w:t xml:space="preserve">the relationship between </w:t>
      </w:r>
      <w:r w:rsidR="00A64FC9" w:rsidRPr="00F64AC5">
        <w:rPr>
          <w:rFonts w:ascii="Arial" w:hAnsi="Arial" w:cs="Arial"/>
          <w:lang w:val="en-GB"/>
          <w:rPrChange w:id="172" w:author="congmin bai" w:date="2017-12-03T21:08:00Z">
            <w:rPr>
              <w:lang w:val="en-GB"/>
            </w:rPr>
          </w:rPrChange>
        </w:rPr>
        <w:t xml:space="preserve">weather and bike counts is analysed </w:t>
      </w:r>
      <w:del w:id="173" w:author="xuanchen yao" w:date="2017-12-04T16:07:00Z">
        <w:r w:rsidR="00A64FC9" w:rsidRPr="00F64AC5" w:rsidDel="00702E83">
          <w:rPr>
            <w:rFonts w:ascii="Arial" w:hAnsi="Arial" w:cs="Arial"/>
            <w:lang w:val="en-GB"/>
            <w:rPrChange w:id="174" w:author="congmin bai" w:date="2017-12-03T21:08:00Z">
              <w:rPr>
                <w:lang w:val="en-GB"/>
              </w:rPr>
            </w:rPrChange>
          </w:rPr>
          <w:delText>further</w:delText>
        </w:r>
      </w:del>
      <w:ins w:id="175" w:author="xuanchen yao" w:date="2017-12-04T16:07:00Z">
        <w:r w:rsidR="00702E83">
          <w:rPr>
            <w:rFonts w:ascii="Arial" w:hAnsi="Arial" w:cs="Arial"/>
            <w:lang w:val="en-GB"/>
          </w:rPr>
          <w:t>as followed</w:t>
        </w:r>
      </w:ins>
      <w:r w:rsidR="00A64FC9" w:rsidRPr="00F64AC5">
        <w:rPr>
          <w:rFonts w:ascii="Arial" w:hAnsi="Arial" w:cs="Arial"/>
          <w:lang w:val="en-GB"/>
          <w:rPrChange w:id="176" w:author="congmin bai" w:date="2017-12-03T21:08:00Z">
            <w:rPr>
              <w:lang w:val="en-GB"/>
            </w:rPr>
          </w:rPrChange>
        </w:rPr>
        <w:t>.</w:t>
      </w:r>
    </w:p>
    <w:p w14:paraId="3D72448E" w14:textId="77777777" w:rsidR="00646628" w:rsidRPr="00F64AC5" w:rsidRDefault="00646628">
      <w:pPr>
        <w:pStyle w:val="a3"/>
        <w:numPr>
          <w:ilvl w:val="0"/>
          <w:numId w:val="17"/>
        </w:numPr>
        <w:ind w:firstLineChars="0"/>
        <w:rPr>
          <w:rFonts w:ascii="Arial" w:hAnsi="Arial" w:cs="Arial"/>
          <w:lang w:val="en-GB"/>
          <w:rPrChange w:id="177" w:author="congmin bai" w:date="2017-12-03T21:08:00Z">
            <w:rPr>
              <w:lang w:val="en-GB"/>
            </w:rPr>
          </w:rPrChange>
        </w:rPr>
        <w:pPrChange w:id="178" w:author="congmin bai" w:date="2017-12-03T21:08:00Z">
          <w:pPr/>
        </w:pPrChange>
      </w:pP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a3"/>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lang w:eastAsia="zh-TW"/>
        </w:rPr>
        <w:drawing>
          <wp:inline distT="0" distB="0" distL="0" distR="0" wp14:anchorId="7A4DA68C" wp14:editId="2B4B71BC">
            <wp:extent cx="5270500" cy="33369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2767" cy="3338431"/>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64AC5" w:rsidDel="00F64AC5" w:rsidRDefault="00FF5C94">
      <w:pPr>
        <w:pStyle w:val="a3"/>
        <w:numPr>
          <w:ilvl w:val="0"/>
          <w:numId w:val="18"/>
        </w:numPr>
        <w:ind w:firstLineChars="0"/>
        <w:rPr>
          <w:del w:id="179" w:author="congmin bai" w:date="2017-12-03T21:08:00Z"/>
          <w:rFonts w:ascii="Arial" w:hAnsi="Arial" w:cs="Arial"/>
          <w:lang w:val="en-GB"/>
          <w:rPrChange w:id="180" w:author="congmin bai" w:date="2017-12-03T21:08:00Z">
            <w:rPr>
              <w:del w:id="181" w:author="congmin bai" w:date="2017-12-03T21:08:00Z"/>
              <w:lang w:val="en-GB"/>
            </w:rPr>
          </w:rPrChange>
        </w:rPr>
        <w:pPrChange w:id="182" w:author="congmin bai" w:date="2017-12-03T21:08:00Z">
          <w:pPr/>
        </w:pPrChange>
      </w:pPr>
      <w:r w:rsidRPr="00F64AC5">
        <w:rPr>
          <w:rFonts w:ascii="Arial" w:hAnsi="Arial" w:cs="Arial"/>
          <w:lang w:val="en-GB"/>
          <w:rPrChange w:id="183" w:author="congmin bai" w:date="2017-12-03T21:08:00Z">
            <w:rPr>
              <w:lang w:val="en-GB"/>
            </w:rPr>
          </w:rPrChange>
        </w:rPr>
        <w:t xml:space="preserve">People prefer to go out for biking on weekday rather than weekends, </w:t>
      </w:r>
    </w:p>
    <w:p w14:paraId="0898E7EB" w14:textId="75587988" w:rsidR="00FF5C94" w:rsidRPr="00F64AC5" w:rsidRDefault="00FF5C94">
      <w:pPr>
        <w:pStyle w:val="a3"/>
        <w:numPr>
          <w:ilvl w:val="0"/>
          <w:numId w:val="18"/>
        </w:numPr>
        <w:ind w:firstLineChars="0"/>
        <w:rPr>
          <w:rFonts w:ascii="Arial" w:hAnsi="Arial" w:cs="Arial"/>
          <w:lang w:val="en-GB"/>
          <w:rPrChange w:id="184" w:author="congmin bai" w:date="2017-12-03T21:08:00Z">
            <w:rPr>
              <w:lang w:val="en-GB"/>
            </w:rPr>
          </w:rPrChange>
        </w:rPr>
        <w:pPrChange w:id="185" w:author="congmin bai" w:date="2017-12-03T21:08:00Z">
          <w:pPr/>
        </w:pPrChange>
      </w:pPr>
      <w:r w:rsidRPr="00F64AC5">
        <w:rPr>
          <w:rFonts w:ascii="Arial" w:hAnsi="Arial" w:cs="Arial"/>
          <w:lang w:val="en-GB"/>
          <w:rPrChange w:id="186" w:author="congmin bai" w:date="2017-12-03T21:08:00Z">
            <w:rPr>
              <w:lang w:val="en-GB"/>
            </w:rPr>
          </w:rPrChange>
        </w:rPr>
        <w:t xml:space="preserve">even taking </w:t>
      </w:r>
      <w:bookmarkStart w:id="187" w:name="OLE_LINK21"/>
      <w:bookmarkStart w:id="188" w:name="OLE_LINK22"/>
      <w:r w:rsidRPr="00F64AC5">
        <w:rPr>
          <w:rFonts w:ascii="Arial" w:hAnsi="Arial" w:cs="Arial"/>
          <w:lang w:val="en-GB"/>
          <w:rPrChange w:id="189" w:author="congmin bai" w:date="2017-12-03T21:08:00Z">
            <w:rPr>
              <w:lang w:val="en-GB"/>
            </w:rPr>
          </w:rPrChange>
        </w:rPr>
        <w:t>confidence intervals</w:t>
      </w:r>
      <w:bookmarkEnd w:id="187"/>
      <w:bookmarkEnd w:id="188"/>
      <w:r w:rsidRPr="00F64AC5">
        <w:rPr>
          <w:rFonts w:ascii="Arial" w:hAnsi="Arial" w:cs="Arial"/>
          <w:lang w:val="en-GB"/>
          <w:rPrChange w:id="190" w:author="congmin bai" w:date="2017-12-03T21:08:00Z">
            <w:rPr>
              <w:lang w:val="en-GB"/>
            </w:rPr>
          </w:rPrChange>
        </w:rPr>
        <w:t xml:space="preserve"> into consideration</w:t>
      </w:r>
    </w:p>
    <w:p w14:paraId="626C0A25" w14:textId="77777777" w:rsidR="00DE2288" w:rsidRPr="00FF5C94" w:rsidRDefault="00DE2288" w:rsidP="00FF5C94">
      <w:pPr>
        <w:rPr>
          <w:rFonts w:ascii="Arial" w:hAnsi="Arial" w:cs="Arial"/>
          <w:lang w:val="en-GB"/>
        </w:rPr>
      </w:pPr>
    </w:p>
    <w:p w14:paraId="74282CFA" w14:textId="3F71EB06" w:rsidR="00FF5C94" w:rsidRPr="00F64AC5" w:rsidRDefault="00FF5C94">
      <w:pPr>
        <w:pStyle w:val="a3"/>
        <w:ind w:left="360" w:firstLineChars="0" w:firstLine="0"/>
        <w:jc w:val="left"/>
        <w:rPr>
          <w:rFonts w:ascii="Arial" w:hAnsi="Arial" w:cs="Arial"/>
          <w:lang w:val="en-GB"/>
          <w:rPrChange w:id="191" w:author="congmin bai" w:date="2017-12-03T21:08:00Z">
            <w:rPr>
              <w:lang w:val="en-GB"/>
            </w:rPr>
          </w:rPrChange>
        </w:rPr>
        <w:pPrChange w:id="192" w:author="congmin bai" w:date="2017-12-03T21:09:00Z">
          <w:pPr>
            <w:jc w:val="left"/>
          </w:pPr>
        </w:pPrChange>
      </w:pPr>
      <w:r w:rsidRPr="00F64AC5">
        <w:rPr>
          <w:rFonts w:ascii="Arial" w:hAnsi="Arial" w:cs="Arial"/>
          <w:lang w:val="en-GB"/>
          <w:rPrChange w:id="193" w:author="congmin bai" w:date="2017-12-03T21:08:00Z">
            <w:rPr>
              <w:lang w:val="en-GB"/>
            </w:rPr>
          </w:rPrChange>
        </w:rPr>
        <w:t>We get the hint of the decrease in weekends, whi</w:t>
      </w:r>
      <w:r w:rsidR="00DD463A" w:rsidRPr="00F64AC5">
        <w:rPr>
          <w:rFonts w:ascii="Arial" w:hAnsi="Arial" w:cs="Arial"/>
          <w:lang w:val="en-GB"/>
          <w:rPrChange w:id="194" w:author="congmin bai" w:date="2017-12-03T21:08:00Z">
            <w:rPr>
              <w:lang w:val="en-GB"/>
            </w:rPr>
          </w:rPrChange>
        </w:rPr>
        <w:t xml:space="preserve">ch </w:t>
      </w:r>
      <w:r w:rsidR="00DE2288" w:rsidRPr="00F64AC5">
        <w:rPr>
          <w:rFonts w:ascii="Arial" w:hAnsi="Arial" w:cs="Arial"/>
          <w:lang w:val="en-GB"/>
          <w:rPrChange w:id="195" w:author="congmin bai" w:date="2017-12-03T21:08:00Z">
            <w:rPr>
              <w:lang w:val="en-GB"/>
            </w:rPr>
          </w:rPrChange>
        </w:rPr>
        <w:t>the determined factor of bike traffic pertains to commuting. To peek into the traffic change within one day, the boxplot below shows the dispersion of traffic in an hour basis:</w:t>
      </w:r>
    </w:p>
    <w:p w14:paraId="7A5FC1AB" w14:textId="77777777" w:rsidR="0025087E" w:rsidRDefault="0025087E" w:rsidP="00DE2288">
      <w:pPr>
        <w:rPr>
          <w:rFonts w:ascii="Arial" w:hAnsi="Arial" w:cs="Arial"/>
          <w:lang w:val="en-GB"/>
        </w:rPr>
      </w:pPr>
    </w:p>
    <w:p w14:paraId="4695C0B2" w14:textId="77777777" w:rsidR="0025087E" w:rsidRDefault="0025087E" w:rsidP="00DE2288">
      <w:pPr>
        <w:rPr>
          <w:rFonts w:ascii="Arial" w:hAnsi="Arial" w:cs="Arial"/>
          <w:lang w:val="en-GB"/>
        </w:rPr>
      </w:pPr>
    </w:p>
    <w:p w14:paraId="7A0E4500" w14:textId="4078C59A" w:rsidR="0025087E" w:rsidRPr="0025087E" w:rsidRDefault="0025087E" w:rsidP="0025087E">
      <w:pPr>
        <w:pStyle w:val="a3"/>
        <w:numPr>
          <w:ilvl w:val="0"/>
          <w:numId w:val="5"/>
        </w:numPr>
        <w:ind w:firstLineChars="0"/>
        <w:rPr>
          <w:rFonts w:ascii="Arial" w:hAnsi="Arial" w:cs="Arial"/>
          <w:lang w:val="en-GB"/>
        </w:rPr>
      </w:pPr>
      <w:r>
        <w:rPr>
          <w:rFonts w:ascii="Arial" w:hAnsi="Arial" w:cs="Arial"/>
          <w:lang w:val="en-GB"/>
        </w:rPr>
        <w:t>The performance of cycling traffic in a day</w:t>
      </w:r>
    </w:p>
    <w:p w14:paraId="0BCEDB10" w14:textId="466E731E" w:rsidR="0007218F" w:rsidRDefault="0007218F" w:rsidP="00DE2288">
      <w:pPr>
        <w:rPr>
          <w:rFonts w:ascii="Arial" w:hAnsi="Arial" w:cs="Arial"/>
          <w:lang w:val="en-GB"/>
        </w:rPr>
      </w:pPr>
      <w:r w:rsidRPr="0007218F">
        <w:rPr>
          <w:rFonts w:ascii="Arial" w:hAnsi="Arial" w:cs="Arial"/>
          <w:noProof/>
          <w:lang w:eastAsia="zh-TW"/>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40455"/>
                    </a:xfrm>
                    <a:prstGeom prst="rect">
                      <a:avLst/>
                    </a:prstGeom>
                  </pic:spPr>
                </pic:pic>
              </a:graphicData>
            </a:graphic>
          </wp:inline>
        </w:drawing>
      </w:r>
    </w:p>
    <w:p w14:paraId="12A645B6" w14:textId="0FCD0B6C" w:rsidR="00682BB9" w:rsidRDefault="00682BB9" w:rsidP="00DE2288">
      <w:pPr>
        <w:rPr>
          <w:rFonts w:ascii="Arial" w:hAnsi="Arial" w:cs="Arial"/>
          <w:lang w:val="en-GB"/>
        </w:rPr>
      </w:pPr>
      <w:r>
        <w:rPr>
          <w:rFonts w:ascii="Arial" w:hAnsi="Arial" w:cs="Arial"/>
          <w:lang w:val="en-GB"/>
        </w:rPr>
        <w:t>Comments:</w:t>
      </w:r>
    </w:p>
    <w:p w14:paraId="59318C4F" w14:textId="1EAC338E" w:rsidR="0007218F" w:rsidRPr="00F64AC5" w:rsidRDefault="0007218F">
      <w:pPr>
        <w:pStyle w:val="a3"/>
        <w:numPr>
          <w:ilvl w:val="0"/>
          <w:numId w:val="19"/>
        </w:numPr>
        <w:ind w:firstLineChars="0"/>
        <w:rPr>
          <w:rFonts w:ascii="Arial" w:hAnsi="Arial" w:cs="Arial"/>
          <w:lang w:val="en-GB"/>
          <w:rPrChange w:id="196" w:author="congmin bai" w:date="2017-12-03T21:09:00Z">
            <w:rPr>
              <w:lang w:val="en-GB"/>
            </w:rPr>
          </w:rPrChange>
        </w:rPr>
        <w:pPrChange w:id="197" w:author="congmin bai" w:date="2017-12-03T21:09:00Z">
          <w:pPr/>
        </w:pPrChange>
      </w:pPr>
      <w:r w:rsidRPr="00F64AC5">
        <w:rPr>
          <w:rFonts w:ascii="Arial" w:hAnsi="Arial" w:cs="Arial"/>
          <w:lang w:val="en-GB"/>
          <w:rPrChange w:id="198" w:author="congmin bai" w:date="2017-12-03T21:09:00Z">
            <w:rPr>
              <w:lang w:val="en-GB"/>
            </w:rPr>
          </w:rPrChange>
        </w:rPr>
        <w:t>According to the graph, two rises occur</w:t>
      </w:r>
      <w:del w:id="199" w:author="xuanchen yao" w:date="2017-12-04T16:11:00Z">
        <w:r w:rsidRPr="00F64AC5" w:rsidDel="004061FC">
          <w:rPr>
            <w:rFonts w:ascii="Arial" w:hAnsi="Arial" w:cs="Arial"/>
            <w:lang w:val="en-GB"/>
            <w:rPrChange w:id="200" w:author="congmin bai" w:date="2017-12-03T21:09:00Z">
              <w:rPr>
                <w:lang w:val="en-GB"/>
              </w:rPr>
            </w:rPrChange>
          </w:rPr>
          <w:delText>s</w:delText>
        </w:r>
      </w:del>
      <w:r w:rsidRPr="00F64AC5">
        <w:rPr>
          <w:rFonts w:ascii="Arial" w:hAnsi="Arial" w:cs="Arial"/>
          <w:lang w:val="en-GB"/>
          <w:rPrChange w:id="201" w:author="congmin bai" w:date="2017-12-03T21:09:00Z">
            <w:rPr>
              <w:lang w:val="en-GB"/>
            </w:rPr>
          </w:rPrChange>
        </w:rPr>
        <w:t xml:space="preserve"> in 7 to 9 and 16 to 18. It proves that </w:t>
      </w:r>
      <w:r w:rsidR="005B04DC" w:rsidRPr="00F64AC5">
        <w:rPr>
          <w:rFonts w:ascii="Arial" w:hAnsi="Arial" w:cs="Arial"/>
          <w:lang w:val="en-GB"/>
          <w:rPrChange w:id="202" w:author="congmin bai" w:date="2017-12-03T21:09:00Z">
            <w:rPr>
              <w:lang w:val="en-GB"/>
            </w:rPr>
          </w:rPrChange>
        </w:rPr>
        <w:t xml:space="preserve">the main traffic in weekdays is </w:t>
      </w:r>
      <w:del w:id="203" w:author="xuanchen yao" w:date="2017-12-04T16:11:00Z">
        <w:r w:rsidR="005B04DC" w:rsidRPr="00F64AC5" w:rsidDel="004061FC">
          <w:rPr>
            <w:rFonts w:ascii="Arial" w:hAnsi="Arial" w:cs="Arial"/>
            <w:lang w:val="en-GB"/>
            <w:rPrChange w:id="204" w:author="congmin bai" w:date="2017-12-03T21:09:00Z">
              <w:rPr>
                <w:lang w:val="en-GB"/>
              </w:rPr>
            </w:rPrChange>
          </w:rPr>
          <w:delText xml:space="preserve">from </w:delText>
        </w:r>
      </w:del>
      <w:ins w:id="205" w:author="xuanchen yao" w:date="2017-12-04T16:11:00Z">
        <w:r w:rsidR="004061FC" w:rsidRPr="00F64AC5">
          <w:rPr>
            <w:rFonts w:ascii="Arial" w:hAnsi="Arial" w:cs="Arial"/>
            <w:lang w:val="en-GB"/>
            <w:rPrChange w:id="206" w:author="congmin bai" w:date="2017-12-03T21:09:00Z">
              <w:rPr>
                <w:lang w:val="en-GB"/>
              </w:rPr>
            </w:rPrChange>
          </w:rPr>
          <w:t>f</w:t>
        </w:r>
        <w:r w:rsidR="004061FC">
          <w:rPr>
            <w:rFonts w:ascii="Arial" w:hAnsi="Arial" w:cs="Arial"/>
            <w:lang w:val="en-GB"/>
          </w:rPr>
          <w:t>or</w:t>
        </w:r>
        <w:r w:rsidR="004061FC" w:rsidRPr="00F64AC5">
          <w:rPr>
            <w:rFonts w:ascii="Arial" w:hAnsi="Arial" w:cs="Arial"/>
            <w:lang w:val="en-GB"/>
            <w:rPrChange w:id="207" w:author="congmin bai" w:date="2017-12-03T21:09:00Z">
              <w:rPr>
                <w:lang w:val="en-GB"/>
              </w:rPr>
            </w:rPrChange>
          </w:rPr>
          <w:t xml:space="preserve"> </w:t>
        </w:r>
      </w:ins>
      <w:commentRangeStart w:id="208"/>
      <w:r w:rsidR="005B04DC" w:rsidRPr="00F64AC5">
        <w:rPr>
          <w:rFonts w:ascii="Arial" w:hAnsi="Arial" w:cs="Arial"/>
          <w:lang w:val="en-GB"/>
          <w:rPrChange w:id="209" w:author="congmin bai" w:date="2017-12-03T21:09:00Z">
            <w:rPr>
              <w:lang w:val="en-GB"/>
            </w:rPr>
          </w:rPrChange>
        </w:rPr>
        <w:t>commuting</w:t>
      </w:r>
      <w:commentRangeEnd w:id="208"/>
      <w:r w:rsidR="00007EA7">
        <w:rPr>
          <w:rStyle w:val="a8"/>
        </w:rPr>
        <w:commentReference w:id="208"/>
      </w:r>
      <w:r w:rsidR="005B04DC" w:rsidRPr="00F64AC5">
        <w:rPr>
          <w:rFonts w:ascii="Arial" w:hAnsi="Arial" w:cs="Arial"/>
          <w:lang w:val="en-GB"/>
          <w:rPrChange w:id="210" w:author="congmin bai" w:date="2017-12-03T21:09:00Z">
            <w:rPr>
              <w:lang w:val="en-GB"/>
            </w:rPr>
          </w:rPrChange>
        </w:rPr>
        <w:t>.</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a3"/>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0F68135" w:rsidR="00BA6615" w:rsidRPr="00F64AC5" w:rsidRDefault="00BA6615">
      <w:pPr>
        <w:pStyle w:val="a3"/>
        <w:numPr>
          <w:ilvl w:val="0"/>
          <w:numId w:val="19"/>
        </w:numPr>
        <w:ind w:firstLineChars="0"/>
        <w:rPr>
          <w:rFonts w:ascii="Arial" w:hAnsi="Arial" w:cs="Arial"/>
          <w:lang w:val="en-GB"/>
          <w:rPrChange w:id="211" w:author="congmin bai" w:date="2017-12-03T21:10:00Z">
            <w:rPr/>
          </w:rPrChange>
        </w:rPr>
        <w:pPrChange w:id="212" w:author="congmin bai" w:date="2017-12-03T21:10:00Z">
          <w:pPr>
            <w:widowControl/>
            <w:shd w:val="clear" w:color="auto" w:fill="FFFFFF"/>
            <w:spacing w:before="186"/>
            <w:jc w:val="left"/>
            <w:outlineLvl w:val="2"/>
          </w:pPr>
        </w:pPrChange>
      </w:pPr>
      <w:del w:id="213" w:author="congmin bai" w:date="2017-12-03T21:09:00Z">
        <w:r w:rsidRPr="00F64AC5" w:rsidDel="00F64AC5">
          <w:rPr>
            <w:rFonts w:ascii="Arial" w:eastAsia="Times New Roman" w:hAnsi="Arial" w:cs="Arial"/>
            <w:bCs/>
            <w:color w:val="000000"/>
            <w:kern w:val="0"/>
            <w:rPrChange w:id="214" w:author="congmin bai" w:date="2017-12-03T21:09:00Z">
              <w:rPr/>
            </w:rPrChange>
          </w:rPr>
          <w:delText xml:space="preserve">  </w:delText>
        </w:r>
        <w:bookmarkStart w:id="215" w:name="OLE_LINK3"/>
        <w:bookmarkStart w:id="216" w:name="OLE_LINK4"/>
        <w:r w:rsidRPr="00F64AC5" w:rsidDel="00F64AC5">
          <w:rPr>
            <w:rFonts w:ascii="Arial" w:eastAsia="Times New Roman" w:hAnsi="Arial" w:cs="Arial"/>
            <w:bCs/>
            <w:color w:val="000000"/>
            <w:kern w:val="0"/>
            <w:rPrChange w:id="217" w:author="congmin bai" w:date="2017-12-03T21:09:00Z">
              <w:rPr/>
            </w:rPrChange>
          </w:rPr>
          <w:delText xml:space="preserve"> </w:delText>
        </w:r>
      </w:del>
      <w:r w:rsidRPr="00F64AC5">
        <w:rPr>
          <w:rFonts w:ascii="Arial" w:eastAsia="Times New Roman" w:hAnsi="Arial" w:cs="Arial"/>
          <w:bCs/>
          <w:color w:val="000000"/>
          <w:kern w:val="0"/>
          <w:rPrChange w:id="218" w:author="congmin bai" w:date="2017-12-03T21:09:00Z">
            <w:rPr/>
          </w:rPrChange>
        </w:rPr>
        <w:t xml:space="preserve">The correlations between weather </w:t>
      </w:r>
      <w:r w:rsidRPr="00F64AC5">
        <w:rPr>
          <w:rFonts w:ascii="Arial" w:hAnsi="Arial" w:cs="Arial"/>
          <w:lang w:val="en-GB"/>
          <w:rPrChange w:id="219" w:author="congmin bai" w:date="2017-12-03T21:10:00Z">
            <w:rPr/>
          </w:rPrChange>
        </w:rPr>
        <w:t>and bicycle</w:t>
      </w:r>
    </w:p>
    <w:p w14:paraId="0173AD1A" w14:textId="77777777" w:rsidR="006D5293" w:rsidRPr="00F64AC5" w:rsidRDefault="006D5293">
      <w:pPr>
        <w:rPr>
          <w:rFonts w:ascii="Arial" w:hAnsi="Arial" w:cs="Arial"/>
          <w:lang w:val="en-GB"/>
          <w:rPrChange w:id="220" w:author="congmin bai" w:date="2017-12-03T21:10:00Z">
            <w:rPr/>
          </w:rPrChange>
        </w:rPr>
        <w:pPrChange w:id="221" w:author="congmin bai" w:date="2017-12-03T21:10:00Z">
          <w:pPr>
            <w:widowControl/>
            <w:shd w:val="clear" w:color="auto" w:fill="FFFFFF"/>
            <w:spacing w:before="186"/>
            <w:jc w:val="left"/>
            <w:outlineLvl w:val="2"/>
          </w:pPr>
        </w:pPrChange>
      </w:pPr>
      <w:del w:id="222" w:author="congmin bai" w:date="2017-12-03T21:10:00Z">
        <w:r w:rsidRPr="00F64AC5" w:rsidDel="00F64AC5">
          <w:rPr>
            <w:rFonts w:ascii="Arial" w:hAnsi="Arial" w:cs="Arial"/>
            <w:lang w:val="en-GB"/>
            <w:rPrChange w:id="223"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224" w:author="congmin bai" w:date="2017-12-03T21:10:00Z">
            <w:rPr>
              <w:rFonts w:ascii="Arial" w:eastAsia="Times New Roman" w:hAnsi="Arial" w:cs="Arial"/>
              <w:bCs/>
              <w:color w:val="000000"/>
              <w:kern w:val="0"/>
            </w:rPr>
          </w:rPrChange>
        </w:rPr>
        <w:t xml:space="preserve">The plot below shows a weak linear correlation. </w:t>
      </w:r>
    </w:p>
    <w:p w14:paraId="78388DA4" w14:textId="4F42892E" w:rsidR="0017189B" w:rsidRPr="00F64AC5" w:rsidRDefault="006D5293">
      <w:pPr>
        <w:rPr>
          <w:rFonts w:ascii="Arial" w:hAnsi="Arial" w:cs="Arial"/>
          <w:lang w:val="en-GB"/>
          <w:rPrChange w:id="225" w:author="congmin bai" w:date="2017-12-03T21:10:00Z">
            <w:rPr>
              <w:rFonts w:ascii="Arial" w:eastAsia="Times New Roman" w:hAnsi="Arial" w:cs="Arial"/>
              <w:bCs/>
              <w:color w:val="000000"/>
              <w:kern w:val="0"/>
            </w:rPr>
          </w:rPrChange>
        </w:rPr>
        <w:pPrChange w:id="226" w:author="congmin bai" w:date="2017-12-03T21:10:00Z">
          <w:pPr>
            <w:widowControl/>
            <w:shd w:val="clear" w:color="auto" w:fill="FFFFFF"/>
            <w:spacing w:before="186"/>
            <w:jc w:val="left"/>
            <w:outlineLvl w:val="2"/>
          </w:pPr>
        </w:pPrChange>
      </w:pPr>
      <w:del w:id="227" w:author="congmin bai" w:date="2017-12-03T21:10:00Z">
        <w:r w:rsidRPr="00F64AC5" w:rsidDel="00F64AC5">
          <w:rPr>
            <w:rFonts w:ascii="Arial" w:hAnsi="Arial" w:cs="Arial"/>
            <w:lang w:val="en-GB"/>
            <w:rPrChange w:id="228" w:author="congmin bai" w:date="2017-12-03T21:10:00Z">
              <w:rPr>
                <w:rFonts w:ascii="Arial" w:eastAsia="Times New Roman" w:hAnsi="Arial" w:cs="Arial"/>
                <w:bCs/>
                <w:color w:val="000000"/>
                <w:kern w:val="0"/>
              </w:rPr>
            </w:rPrChange>
          </w:rPr>
          <w:delText xml:space="preserve">   </w:delText>
        </w:r>
      </w:del>
      <w:r w:rsidRPr="00F64AC5">
        <w:rPr>
          <w:rFonts w:ascii="Arial" w:hAnsi="Arial" w:cs="Arial"/>
          <w:lang w:val="en-GB"/>
          <w:rPrChange w:id="229" w:author="congmin bai" w:date="2017-12-03T21:10:00Z">
            <w:rPr>
              <w:rFonts w:ascii="Arial" w:eastAsia="Times New Roman" w:hAnsi="Arial" w:cs="Arial"/>
              <w:bCs/>
              <w:color w:val="000000"/>
              <w:kern w:val="0"/>
            </w:rPr>
          </w:rPrChange>
        </w:rPr>
        <w:t xml:space="preserve">In accordance with </w:t>
      </w:r>
      <w:del w:id="230" w:author="xuanchen yao" w:date="2017-12-04T16:12:00Z">
        <w:r w:rsidRPr="00F64AC5" w:rsidDel="004061FC">
          <w:rPr>
            <w:rFonts w:ascii="Arial" w:hAnsi="Arial" w:cs="Arial"/>
            <w:lang w:val="en-GB"/>
            <w:rPrChange w:id="231" w:author="congmin bai" w:date="2017-12-03T21:10:00Z">
              <w:rPr>
                <w:rFonts w:ascii="Arial" w:eastAsia="Times New Roman" w:hAnsi="Arial" w:cs="Arial"/>
                <w:bCs/>
                <w:color w:val="000000"/>
                <w:kern w:val="0"/>
              </w:rPr>
            </w:rPrChange>
          </w:rPr>
          <w:delText xml:space="preserve">the </w:delText>
        </w:r>
      </w:del>
      <w:r w:rsidRPr="00F64AC5">
        <w:rPr>
          <w:rFonts w:ascii="Arial" w:hAnsi="Arial" w:cs="Arial"/>
          <w:lang w:val="en-GB"/>
          <w:rPrChange w:id="232" w:author="congmin bai" w:date="2017-12-03T21:10:00Z">
            <w:rPr>
              <w:rFonts w:ascii="Arial" w:eastAsia="Times New Roman" w:hAnsi="Arial" w:cs="Arial"/>
              <w:bCs/>
              <w:color w:val="000000"/>
              <w:kern w:val="0"/>
            </w:rPr>
          </w:rPrChange>
        </w:rPr>
        <w:t>it, the statistics</w:t>
      </w:r>
      <w:r w:rsidR="00275C92" w:rsidRPr="00F64AC5">
        <w:rPr>
          <w:rFonts w:ascii="Arial" w:hAnsi="Arial" w:cs="Arial"/>
          <w:lang w:val="en-GB"/>
          <w:rPrChange w:id="233" w:author="congmin bai" w:date="2017-12-03T21:10:00Z">
            <w:rPr>
              <w:rFonts w:ascii="Arial" w:eastAsia="Times New Roman" w:hAnsi="Arial" w:cs="Arial"/>
              <w:bCs/>
              <w:color w:val="000000"/>
              <w:kern w:val="0"/>
            </w:rPr>
          </w:rPrChange>
        </w:rPr>
        <w:t xml:space="preserve"> </w:t>
      </w:r>
      <w:r w:rsidR="0017189B" w:rsidRPr="00F64AC5">
        <w:rPr>
          <w:rFonts w:ascii="Arial" w:hAnsi="Arial" w:cs="Arial"/>
          <w:lang w:val="en-GB"/>
          <w:rPrChange w:id="234" w:author="congmin bai" w:date="2017-12-03T21:10:00Z">
            <w:rPr>
              <w:rFonts w:ascii="Arial" w:eastAsia="Times New Roman" w:hAnsi="Arial" w:cs="Arial"/>
              <w:bCs/>
              <w:color w:val="000000"/>
              <w:kern w:val="0"/>
            </w:rPr>
          </w:rPrChange>
        </w:rPr>
        <w:t>is</w:t>
      </w:r>
      <w:r w:rsidRPr="00F64AC5">
        <w:rPr>
          <w:rFonts w:ascii="Arial" w:hAnsi="Arial" w:cs="Arial"/>
          <w:lang w:val="en-GB"/>
          <w:rPrChange w:id="235" w:author="congmin bai" w:date="2017-12-03T21:10:00Z">
            <w:rPr>
              <w:rFonts w:ascii="Arial" w:eastAsia="Times New Roman" w:hAnsi="Arial" w:cs="Arial"/>
              <w:bCs/>
              <w:color w:val="000000"/>
              <w:kern w:val="0"/>
            </w:rPr>
          </w:rPrChange>
        </w:rPr>
        <w:t xml:space="preserve"> </w:t>
      </w:r>
    </w:p>
    <w:p w14:paraId="7E15963F" w14:textId="2E9807D3" w:rsidR="006D5293" w:rsidRPr="00F64AC5" w:rsidRDefault="0017189B">
      <w:pPr>
        <w:pStyle w:val="a3"/>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36" w:author="congmin bai" w:date="2017-12-03T21:10:00Z">
            <w:rPr/>
          </w:rPrChange>
        </w:rPr>
        <w:pPrChange w:id="237" w:author="congmin bai" w:date="2017-12-03T21:11:00Z">
          <w:pPr>
            <w:widowControl/>
            <w:shd w:val="clear" w:color="auto" w:fill="FFFFFF"/>
            <w:spacing w:before="186"/>
            <w:jc w:val="left"/>
            <w:outlineLvl w:val="2"/>
          </w:pPr>
        </w:pPrChange>
      </w:pPr>
      <w:del w:id="238" w:author="congmin bai" w:date="2017-12-03T21:10:00Z">
        <w:r w:rsidRPr="00F64AC5" w:rsidDel="00F64AC5">
          <w:rPr>
            <w:rFonts w:ascii="Arial" w:eastAsia="Times New Roman" w:hAnsi="Arial" w:cs="Arial"/>
            <w:bCs/>
            <w:color w:val="000000"/>
            <w:kern w:val="0"/>
            <w:rPrChange w:id="239" w:author="congmin bai" w:date="2017-12-03T21:10:00Z">
              <w:rPr/>
            </w:rPrChange>
          </w:rPr>
          <w:delText xml:space="preserve">   </w:delText>
        </w:r>
      </w:del>
      <w:r w:rsidR="006D5293" w:rsidRPr="00F64AC5">
        <w:rPr>
          <w:rFonts w:ascii="Arial" w:eastAsia="Times New Roman" w:hAnsi="Arial" w:cs="Arial"/>
          <w:bCs/>
          <w:color w:val="000000"/>
          <w:kern w:val="0"/>
          <w:rPrChange w:id="240" w:author="congmin bai" w:date="2017-12-03T21:10:00Z">
            <w:rPr/>
          </w:rPrChange>
        </w:rPr>
        <w:t xml:space="preserve">rvaule = -0.23 -- Wind speed does have a weak negative relationship with the </w:t>
      </w:r>
      <w:r w:rsidRPr="00F64AC5">
        <w:rPr>
          <w:rFonts w:ascii="Arial" w:eastAsia="Times New Roman" w:hAnsi="Arial" w:cs="Arial"/>
          <w:bCs/>
          <w:color w:val="000000"/>
          <w:kern w:val="0"/>
          <w:rPrChange w:id="241" w:author="congmin bai" w:date="2017-12-03T21:10:00Z">
            <w:rPr/>
          </w:rPrChange>
        </w:rPr>
        <w:t xml:space="preserve">bike counts </w:t>
      </w:r>
      <w:r w:rsidR="006D5293" w:rsidRPr="00F64AC5">
        <w:rPr>
          <w:rFonts w:ascii="Arial" w:eastAsia="Times New Roman" w:hAnsi="Arial" w:cs="Arial"/>
          <w:bCs/>
          <w:color w:val="000000"/>
          <w:kern w:val="0"/>
          <w:rPrChange w:id="242" w:author="congmin bai" w:date="2017-12-03T21:10:00Z">
            <w:rPr/>
          </w:rPrChange>
        </w:rPr>
        <w:t>as rvalue is between -0.3 and 0.</w:t>
      </w:r>
    </w:p>
    <w:p w14:paraId="1D31DB3C" w14:textId="01DCBD3C" w:rsidR="006D5293" w:rsidRPr="00F64AC5" w:rsidRDefault="0017189B">
      <w:pPr>
        <w:pStyle w:val="a3"/>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43" w:author="congmin bai" w:date="2017-12-03T21:10:00Z">
            <w:rPr/>
          </w:rPrChange>
        </w:rPr>
        <w:pPrChange w:id="244" w:author="congmin bai" w:date="2017-12-03T21:11:00Z">
          <w:pPr>
            <w:widowControl/>
            <w:shd w:val="clear" w:color="auto" w:fill="FFFFFF"/>
            <w:spacing w:before="186"/>
            <w:jc w:val="left"/>
            <w:outlineLvl w:val="2"/>
          </w:pPr>
        </w:pPrChange>
      </w:pPr>
      <w:del w:id="245" w:author="congmin bai" w:date="2017-12-03T21:10:00Z">
        <w:r w:rsidRPr="00F64AC5" w:rsidDel="00F64AC5">
          <w:rPr>
            <w:rFonts w:ascii="Arial" w:eastAsia="Times New Roman" w:hAnsi="Arial" w:cs="Arial"/>
            <w:bCs/>
            <w:color w:val="000000"/>
            <w:kern w:val="0"/>
            <w:rPrChange w:id="246" w:author="congmin bai" w:date="2017-12-03T21:10:00Z">
              <w:rPr/>
            </w:rPrChange>
          </w:rPr>
          <w:delText xml:space="preserve">   </w:delText>
        </w:r>
      </w:del>
      <w:r w:rsidR="006D5293" w:rsidRPr="00F64AC5">
        <w:rPr>
          <w:rFonts w:ascii="Arial" w:eastAsia="Times New Roman" w:hAnsi="Arial" w:cs="Arial"/>
          <w:bCs/>
          <w:color w:val="000000"/>
          <w:kern w:val="0"/>
          <w:rPrChange w:id="247" w:author="congmin bai" w:date="2017-12-03T21:10:00Z">
            <w:rPr/>
          </w:rPrChange>
        </w:rPr>
        <w:t>pvalue = 0.001 -- We can accept our hypothesise as pvaule is less than 0.05.</w:t>
      </w:r>
    </w:p>
    <w:p w14:paraId="5C3BCC39" w14:textId="7077C146" w:rsidR="00BA6615" w:rsidRPr="00F64AC5" w:rsidRDefault="0017189B">
      <w:pPr>
        <w:pStyle w:val="a3"/>
        <w:widowControl/>
        <w:numPr>
          <w:ilvl w:val="0"/>
          <w:numId w:val="22"/>
        </w:numPr>
        <w:shd w:val="clear" w:color="auto" w:fill="FFFFFF"/>
        <w:spacing w:before="80"/>
        <w:ind w:firstLineChars="0"/>
        <w:jc w:val="left"/>
        <w:outlineLvl w:val="2"/>
        <w:rPr>
          <w:rFonts w:ascii="Arial" w:eastAsia="Times New Roman" w:hAnsi="Arial" w:cs="Arial"/>
          <w:bCs/>
          <w:color w:val="000000"/>
          <w:kern w:val="0"/>
          <w:rPrChange w:id="248" w:author="congmin bai" w:date="2017-12-03T21:10:00Z">
            <w:rPr/>
          </w:rPrChange>
        </w:rPr>
        <w:pPrChange w:id="249" w:author="congmin bai" w:date="2017-12-03T21:11:00Z">
          <w:pPr>
            <w:widowControl/>
            <w:shd w:val="clear" w:color="auto" w:fill="FFFFFF"/>
            <w:spacing w:before="186"/>
            <w:jc w:val="left"/>
            <w:outlineLvl w:val="2"/>
          </w:pPr>
        </w:pPrChange>
      </w:pPr>
      <w:del w:id="250" w:author="congmin bai" w:date="2017-12-03T21:10:00Z">
        <w:r w:rsidRPr="00F64AC5" w:rsidDel="00F64AC5">
          <w:rPr>
            <w:rFonts w:ascii="Arial" w:eastAsia="Times New Roman" w:hAnsi="Arial" w:cs="Arial"/>
            <w:bCs/>
            <w:color w:val="000000"/>
            <w:kern w:val="0"/>
            <w:rPrChange w:id="251" w:author="congmin bai" w:date="2017-12-03T21:10:00Z">
              <w:rPr/>
            </w:rPrChange>
          </w:rPr>
          <w:delText xml:space="preserve">   </w:delText>
        </w:r>
      </w:del>
      <w:r w:rsidR="006D5293" w:rsidRPr="00F64AC5">
        <w:rPr>
          <w:rFonts w:ascii="Arial" w:eastAsia="Times New Roman" w:hAnsi="Arial" w:cs="Arial"/>
          <w:bCs/>
          <w:color w:val="000000"/>
          <w:kern w:val="0"/>
          <w:rPrChange w:id="252" w:author="congmin bai" w:date="2017-12-03T21:10:00Z">
            <w:rPr/>
          </w:rPrChange>
        </w:rPr>
        <w:t>intercept = 1137 -- When wind speed is 0, bike amount is likely to be 1137.</w:t>
      </w:r>
    </w:p>
    <w:bookmarkEnd w:id="215"/>
    <w:bookmarkEnd w:id="216"/>
    <w:p w14:paraId="650B549F" w14:textId="76FABD7B" w:rsidR="00BA6615" w:rsidRDefault="00BA6615" w:rsidP="00BA6615">
      <w:pPr>
        <w:pStyle w:val="a3"/>
        <w:ind w:left="360" w:firstLineChars="0" w:firstLine="0"/>
        <w:rPr>
          <w:rFonts w:ascii="Arial" w:hAnsi="Arial" w:cs="Arial"/>
          <w:lang w:val="en-GB"/>
        </w:rPr>
      </w:pPr>
      <w:r w:rsidRPr="00BA6615">
        <w:rPr>
          <w:rFonts w:ascii="Arial" w:hAnsi="Arial" w:cs="Arial"/>
          <w:noProof/>
          <w:lang w:eastAsia="zh-TW"/>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a3"/>
        <w:ind w:left="360" w:firstLineChars="0" w:firstLine="0"/>
        <w:rPr>
          <w:rFonts w:ascii="Arial" w:hAnsi="Arial" w:cs="Arial"/>
          <w:lang w:val="en-GB"/>
        </w:rPr>
      </w:pPr>
    </w:p>
    <w:p w14:paraId="7BE54FA9" w14:textId="77777777" w:rsidR="0017189B" w:rsidRDefault="0017189B" w:rsidP="00BA6615">
      <w:pPr>
        <w:pStyle w:val="a3"/>
        <w:ind w:left="360" w:firstLineChars="0" w:firstLine="0"/>
        <w:rPr>
          <w:rFonts w:ascii="Arial" w:hAnsi="Arial" w:cs="Arial"/>
          <w:lang w:val="en-GB"/>
        </w:rPr>
      </w:pPr>
    </w:p>
    <w:p w14:paraId="4640FCFC" w14:textId="77777777" w:rsidR="006D5293" w:rsidRDefault="006D5293" w:rsidP="00BA6615">
      <w:pPr>
        <w:pStyle w:val="a3"/>
        <w:ind w:left="360" w:firstLineChars="0" w:firstLine="0"/>
        <w:rPr>
          <w:rFonts w:ascii="Arial" w:hAnsi="Arial" w:cs="Arial"/>
          <w:lang w:val="en-GB"/>
        </w:rPr>
      </w:pPr>
    </w:p>
    <w:p w14:paraId="4896D10E" w14:textId="453846DD" w:rsidR="00F6036A" w:rsidRDefault="00F6036A">
      <w:pPr>
        <w:pStyle w:val="a3"/>
        <w:numPr>
          <w:ilvl w:val="0"/>
          <w:numId w:val="24"/>
        </w:numPr>
        <w:ind w:firstLineChars="0"/>
        <w:rPr>
          <w:rFonts w:ascii="Arial" w:hAnsi="Arial" w:cs="Arial"/>
          <w:lang w:val="en-GB"/>
        </w:rPr>
        <w:pPrChange w:id="253" w:author="congmin bai" w:date="2017-12-03T21:11:00Z">
          <w:pPr>
            <w:pStyle w:val="a3"/>
            <w:ind w:left="360" w:firstLineChars="0" w:firstLine="0"/>
          </w:pPr>
        </w:pPrChange>
      </w:pPr>
      <w:r>
        <w:rPr>
          <w:rFonts w:ascii="Arial" w:hAnsi="Arial" w:cs="Arial"/>
          <w:lang w:val="en-GB"/>
        </w:rPr>
        <w:t>The relationship between two route directions</w:t>
      </w:r>
    </w:p>
    <w:p w14:paraId="6D6E9C61" w14:textId="3E237BCB" w:rsidR="00F6036A" w:rsidRPr="005B04DC" w:rsidRDefault="00F6036A" w:rsidP="00F6036A">
      <w:pPr>
        <w:pStyle w:val="a3"/>
        <w:ind w:left="360" w:firstLineChars="0" w:firstLine="0"/>
        <w:rPr>
          <w:rFonts w:ascii="Arial" w:hAnsi="Arial" w:cs="Arial"/>
          <w:lang w:val="en-GB"/>
        </w:rPr>
      </w:pPr>
      <w:bookmarkStart w:id="254" w:name="OLE_LINK11"/>
      <w:bookmarkStart w:id="255" w:name="OLE_LINK12"/>
      <w:r w:rsidRPr="00F6036A">
        <w:rPr>
          <w:rFonts w:ascii="Arial" w:hAnsi="Arial" w:cs="Arial"/>
          <w:noProof/>
          <w:lang w:eastAsia="zh-TW"/>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254"/>
    <w:bookmarkEnd w:id="255"/>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06E46793" w:rsidR="00F6036A" w:rsidRPr="003F2F28" w:rsidRDefault="00A96BB0">
      <w:pPr>
        <w:pStyle w:val="a3"/>
        <w:numPr>
          <w:ilvl w:val="0"/>
          <w:numId w:val="24"/>
        </w:numPr>
        <w:ind w:firstLineChars="0"/>
        <w:rPr>
          <w:rFonts w:ascii="Arial" w:hAnsi="Arial" w:cs="Arial"/>
          <w:lang w:val="en-GB"/>
          <w:rPrChange w:id="256" w:author="congmin bai" w:date="2017-12-03T21:12:00Z">
            <w:rPr>
              <w:lang w:val="en-GB"/>
            </w:rPr>
          </w:rPrChange>
        </w:rPr>
        <w:pPrChange w:id="257" w:author="congmin bai" w:date="2017-12-03T21:12:00Z">
          <w:pPr/>
        </w:pPrChange>
      </w:pPr>
      <w:del w:id="258" w:author="congmin bai" w:date="2017-12-03T21:12:00Z">
        <w:r w:rsidRPr="003F2F28" w:rsidDel="003F2F28">
          <w:rPr>
            <w:rFonts w:ascii="Arial" w:hAnsi="Arial" w:cs="Arial"/>
            <w:b/>
            <w:lang w:val="en-GB"/>
            <w:rPrChange w:id="259" w:author="congmin bai" w:date="2017-12-03T21:12:00Z">
              <w:rPr>
                <w:b/>
                <w:lang w:val="en-GB"/>
              </w:rPr>
            </w:rPrChange>
          </w:rPr>
          <w:delText xml:space="preserve">   </w:delText>
        </w:r>
      </w:del>
      <w:r w:rsidRPr="003F2F28">
        <w:rPr>
          <w:rFonts w:ascii="Arial" w:hAnsi="Arial" w:cs="Arial"/>
          <w:lang w:val="en-GB"/>
          <w:rPrChange w:id="260" w:author="congmin bai" w:date="2017-12-03T21:12:00Z">
            <w:rPr>
              <w:lang w:val="en-GB"/>
            </w:rPr>
          </w:rPrChange>
        </w:rPr>
        <w:t>The relationship between altitude and bike traffic</w:t>
      </w:r>
      <w:r w:rsidR="00F920F1" w:rsidRPr="003F2F28">
        <w:rPr>
          <w:rFonts w:ascii="Arial" w:hAnsi="Arial" w:cs="Arial"/>
          <w:lang w:val="en-GB"/>
          <w:rPrChange w:id="261" w:author="congmin bai" w:date="2017-12-03T21:12:00Z">
            <w:rPr>
              <w:lang w:val="en-GB"/>
            </w:rPr>
          </w:rPrChange>
        </w:rPr>
        <w:t xml:space="preserve"> data</w:t>
      </w:r>
    </w:p>
    <w:p w14:paraId="58DD1986" w14:textId="60DE0A5C" w:rsidR="00C73FA8" w:rsidRDefault="00F920F1" w:rsidP="00F920F1">
      <w:pPr>
        <w:pStyle w:val="a3"/>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a3"/>
        <w:ind w:left="360" w:firstLineChars="0" w:firstLine="0"/>
        <w:rPr>
          <w:rFonts w:ascii="Arial" w:hAnsi="Arial" w:cs="Arial"/>
          <w:lang w:val="en-GB"/>
        </w:rPr>
      </w:pPr>
      <w:r w:rsidRPr="00F920F1">
        <w:rPr>
          <w:rFonts w:ascii="Arial" w:hAnsi="Arial" w:cs="Arial"/>
          <w:noProof/>
          <w:lang w:eastAsia="zh-TW"/>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3514" cy="2118435"/>
                    </a:xfrm>
                    <a:prstGeom prst="rect">
                      <a:avLst/>
                    </a:prstGeom>
                  </pic:spPr>
                </pic:pic>
              </a:graphicData>
            </a:graphic>
          </wp:inline>
        </w:drawing>
      </w:r>
    </w:p>
    <w:p w14:paraId="54BDD488" w14:textId="46958533" w:rsidR="00643519" w:rsidRDefault="00643519">
      <w:pPr>
        <w:pStyle w:val="a3"/>
        <w:widowControl/>
        <w:numPr>
          <w:ilvl w:val="0"/>
          <w:numId w:val="24"/>
        </w:numPr>
        <w:shd w:val="clear" w:color="auto" w:fill="FFFFFF"/>
        <w:spacing w:before="186"/>
        <w:ind w:firstLineChars="0"/>
        <w:jc w:val="left"/>
        <w:outlineLvl w:val="2"/>
        <w:pPrChange w:id="262" w:author="congmin bai" w:date="2017-12-03T21:12:00Z">
          <w:pPr>
            <w:widowControl/>
            <w:shd w:val="clear" w:color="auto" w:fill="FFFFFF"/>
            <w:spacing w:before="186"/>
            <w:jc w:val="left"/>
            <w:outlineLvl w:val="2"/>
          </w:pPr>
        </w:pPrChange>
      </w:pPr>
      <w:del w:id="263" w:author="congmin bai" w:date="2017-12-03T21:12:00Z">
        <w:r w:rsidRPr="003F2F28" w:rsidDel="003F2F28">
          <w:rPr>
            <w:rFonts w:ascii="Arial" w:eastAsia="Times New Roman" w:hAnsi="Arial" w:cs="Arial"/>
            <w:bCs/>
            <w:color w:val="000000"/>
            <w:kern w:val="0"/>
            <w:rPrChange w:id="264" w:author="congmin bai" w:date="2017-12-03T21:12:00Z">
              <w:rPr/>
            </w:rPrChange>
          </w:rPr>
          <w:delText xml:space="preserve">   </w:delText>
        </w:r>
      </w:del>
      <w:r w:rsidRPr="003F2F28">
        <w:rPr>
          <w:rFonts w:ascii="Arial" w:eastAsia="Times New Roman" w:hAnsi="Arial" w:cs="Arial"/>
          <w:bCs/>
          <w:color w:val="000000"/>
          <w:kern w:val="0"/>
          <w:rPrChange w:id="265" w:author="congmin bai" w:date="2017-12-03T21:12:00Z">
            <w:rPr/>
          </w:rPrChange>
        </w:rPr>
        <w:t xml:space="preserve">The plot below shows </w:t>
      </w:r>
      <w:r w:rsidR="00F920F1" w:rsidRPr="003F2F28">
        <w:rPr>
          <w:rFonts w:ascii="Arial" w:eastAsia="Times New Roman" w:hAnsi="Arial" w:cs="Arial"/>
          <w:bCs/>
          <w:color w:val="000000"/>
          <w:kern w:val="0"/>
          <w:rPrChange w:id="266" w:author="congmin bai" w:date="2017-12-03T21:12:00Z">
            <w:rPr/>
          </w:rPrChange>
        </w:rPr>
        <w:t>investigation</w:t>
      </w:r>
      <w:ins w:id="267" w:author="xuanchen yao" w:date="2017-12-04T16:13:00Z">
        <w:r w:rsidR="004061FC">
          <w:rPr>
            <w:rFonts w:ascii="Arial" w:eastAsia="Times New Roman" w:hAnsi="Arial" w:cs="Arial"/>
            <w:bCs/>
            <w:color w:val="000000"/>
            <w:kern w:val="0"/>
          </w:rPr>
          <w:t>s</w:t>
        </w:r>
      </w:ins>
      <w:r w:rsidR="00F920F1" w:rsidRPr="003F2F28">
        <w:rPr>
          <w:rFonts w:ascii="Arial" w:eastAsia="Times New Roman" w:hAnsi="Arial" w:cs="Arial"/>
          <w:bCs/>
          <w:color w:val="000000"/>
          <w:kern w:val="0"/>
          <w:rPrChange w:id="268" w:author="congmin bai" w:date="2017-12-03T21:12:00Z">
            <w:rPr/>
          </w:rPrChange>
        </w:rPr>
        <w:t xml:space="preserve"> of</w:t>
      </w:r>
      <w:r w:rsidRPr="003F2F28">
        <w:rPr>
          <w:rFonts w:ascii="Arial" w:eastAsia="Times New Roman" w:hAnsi="Arial" w:cs="Arial"/>
          <w:bCs/>
          <w:color w:val="000000"/>
          <w:kern w:val="0"/>
          <w:rPrChange w:id="269" w:author="congmin bai" w:date="2017-12-03T21:12:00Z">
            <w:rPr/>
          </w:rPrChange>
        </w:rPr>
        <w:t xml:space="preserve"> </w:t>
      </w:r>
      <w:r w:rsidR="00F920F1" w:rsidRPr="003F2F28">
        <w:rPr>
          <w:rFonts w:ascii="Arial" w:eastAsia="Times New Roman" w:hAnsi="Arial" w:cs="Arial"/>
          <w:bCs/>
          <w:color w:val="000000"/>
          <w:kern w:val="0"/>
          <w:rPrChange w:id="270" w:author="congmin bai" w:date="2017-12-03T21:12:00Z">
            <w:rPr/>
          </w:rPrChange>
        </w:rPr>
        <w:t>data</w:t>
      </w:r>
      <w:r w:rsidRPr="003F2F28">
        <w:rPr>
          <w:rFonts w:ascii="Arial" w:eastAsia="Times New Roman" w:hAnsi="Arial" w:cs="Arial"/>
          <w:bCs/>
          <w:color w:val="000000"/>
          <w:kern w:val="0"/>
          <w:rPrChange w:id="271" w:author="congmin bai" w:date="2017-12-03T21:12:00Z">
            <w:rPr/>
          </w:rPrChange>
        </w:rPr>
        <w:t xml:space="preserve"> </w:t>
      </w:r>
      <w:r w:rsidR="00F920F1" w:rsidRPr="003F2F28">
        <w:rPr>
          <w:rFonts w:ascii="Arial" w:eastAsia="Times New Roman" w:hAnsi="Arial" w:cs="Arial"/>
          <w:bCs/>
          <w:color w:val="000000"/>
          <w:kern w:val="0"/>
          <w:rPrChange w:id="272" w:author="congmin bai" w:date="2017-12-03T21:12:00Z">
            <w:rPr/>
          </w:rPrChange>
        </w:rPr>
        <w:t>with</w:t>
      </w:r>
      <w:r w:rsidRPr="003F2F28">
        <w:rPr>
          <w:rFonts w:ascii="Arial" w:eastAsia="Times New Roman" w:hAnsi="Arial" w:cs="Arial"/>
          <w:bCs/>
          <w:color w:val="000000"/>
          <w:kern w:val="0"/>
          <w:rPrChange w:id="273" w:author="congmin bai" w:date="2017-12-03T21:12:00Z">
            <w:rPr/>
          </w:rPrChange>
        </w:rPr>
        <w:t xml:space="preserve"> counter</w:t>
      </w:r>
      <w:r w:rsidR="00F920F1" w:rsidRPr="003F2F28">
        <w:rPr>
          <w:rFonts w:ascii="Arial" w:eastAsia="Times New Roman" w:hAnsi="Arial" w:cs="Arial"/>
          <w:bCs/>
          <w:color w:val="000000"/>
          <w:kern w:val="0"/>
          <w:rPrChange w:id="274" w:author="congmin bai" w:date="2017-12-03T21:12:00Z">
            <w:rPr/>
          </w:rPrChange>
        </w:rPr>
        <w:t>s</w:t>
      </w:r>
      <w:r w:rsidRPr="003F2F28">
        <w:rPr>
          <w:rFonts w:ascii="Arial" w:eastAsia="Times New Roman" w:hAnsi="Arial" w:cs="Arial"/>
          <w:bCs/>
          <w:color w:val="000000"/>
          <w:kern w:val="0"/>
          <w:rPrChange w:id="275" w:author="congmin bai" w:date="2017-12-03T21:12:00Z">
            <w:rPr/>
          </w:rPrChange>
        </w:rPr>
        <w:t xml:space="preserve"> and its elevation and </w:t>
      </w:r>
      <w:r w:rsidR="00F920F1" w:rsidRPr="003F2F28">
        <w:rPr>
          <w:rFonts w:ascii="Arial" w:eastAsia="Times New Roman" w:hAnsi="Arial" w:cs="Arial"/>
          <w:bCs/>
          <w:color w:val="000000"/>
          <w:kern w:val="0"/>
          <w:rPrChange w:id="276" w:author="congmin bai" w:date="2017-12-03T21:12:00Z">
            <w:rPr/>
          </w:rPrChange>
        </w:rPr>
        <w:t xml:space="preserve">the </w:t>
      </w:r>
      <w:r w:rsidRPr="003F2F28">
        <w:rPr>
          <w:rFonts w:ascii="Arial" w:eastAsia="Times New Roman" w:hAnsi="Arial" w:cs="Arial"/>
          <w:bCs/>
          <w:color w:val="000000"/>
          <w:kern w:val="0"/>
          <w:rPrChange w:id="277" w:author="congmin bai" w:date="2017-12-03T21:12:00Z">
            <w:rPr/>
          </w:rPrChange>
        </w:rPr>
        <w:t xml:space="preserve">correlation of its </w:t>
      </w:r>
      <w:r w:rsidR="00F920F1" w:rsidRPr="003F2F28">
        <w:rPr>
          <w:rFonts w:ascii="Arial" w:eastAsia="Times New Roman" w:hAnsi="Arial" w:cs="Arial"/>
          <w:bCs/>
          <w:color w:val="000000"/>
          <w:kern w:val="0"/>
          <w:rPrChange w:id="278" w:author="congmin bai" w:date="2017-12-03T21:12:00Z">
            <w:rPr/>
          </w:rPrChange>
        </w:rPr>
        <w:t>location and bike flow of two channels</w:t>
      </w:r>
      <w:r w:rsidRPr="003F2F28">
        <w:rPr>
          <w:rFonts w:ascii="Arial" w:eastAsia="Times New Roman" w:hAnsi="Arial" w:cs="Arial"/>
          <w:bCs/>
          <w:color w:val="000000"/>
          <w:kern w:val="0"/>
          <w:rPrChange w:id="279" w:author="congmin bai" w:date="2017-12-03T21:12:00Z">
            <w:rPr/>
          </w:rPrChange>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280" w:name="OLE_LINK5"/>
      <w:bookmarkStart w:id="281" w:name="OLE_LINK6"/>
      <w:r>
        <w:rPr>
          <w:rFonts w:ascii="Arial" w:hAnsi="Arial" w:cs="Arial"/>
          <w:lang w:val="en-GB"/>
        </w:rPr>
        <w:t>Elevation and counter data sum (labelled with counter id)</w:t>
      </w:r>
      <w:bookmarkEnd w:id="280"/>
      <w:bookmarkEnd w:id="281"/>
    </w:p>
    <w:p w14:paraId="3F95C9F9" w14:textId="6E31D53C" w:rsidR="00794932" w:rsidRDefault="00774DDD" w:rsidP="00774DDD">
      <w:pPr>
        <w:jc w:val="left"/>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文字方塊 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lang w:eastAsia="zh-TW"/>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5F0E1869" w:rsidR="00774DDD" w:rsidRPr="00774DDD" w:rsidRDefault="00A83006">
                            <w:pPr>
                              <w:rPr>
                                <w:rFonts w:ascii="Arial" w:hAnsi="Arial" w:cs="Arial"/>
                              </w:rPr>
                            </w:pPr>
                            <w:r>
                              <w:rPr>
                                <w:rFonts w:ascii="Arial" w:hAnsi="Arial" w:cs="Arial"/>
                              </w:rPr>
                              <w:t xml:space="preserve">The district of EH9, EH8 and Eh11 all display a high amount of traffic data and EH9, EH8 are in the center of city, EH11 locate in west of city. </w:t>
                            </w:r>
                            <w:ins w:id="282" w:author="xuanchen yao" w:date="2017-12-04T16:15:00Z">
                              <w:r w:rsidR="004061FC">
                                <w:rPr>
                                  <w:rFonts w:ascii="Arial" w:hAnsi="Arial" w:cs="Arial"/>
                                </w:rPr>
                                <w:t>In n</w:t>
                              </w:r>
                            </w:ins>
                            <w:del w:id="283" w:author="xuanchen yao" w:date="2017-12-04T16:15:00Z">
                              <w:r w:rsidDel="004061FC">
                                <w:rPr>
                                  <w:rFonts w:ascii="Arial" w:hAnsi="Arial" w:cs="Arial"/>
                                </w:rPr>
                                <w:delText>N</w:delText>
                              </w:r>
                            </w:del>
                            <w:r>
                              <w:rPr>
                                <w:rFonts w:ascii="Arial" w:hAnsi="Arial" w:cs="Arial"/>
                              </w:rPr>
                              <w:t>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60B1711" id="_x0000_t202" coordsize="21600,21600" o:spt="202" path="m0,0l0,21600,21600,21600,21600,0xe">
                <v:stroke joinstyle="miter"/>
                <v:path gradientshapeok="t" o:connecttype="rect"/>
              </v:shapetype>
              <v:shape id="_x6587__x5b57__x65b9__x584a__x0020_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5F0E1869" w:rsidR="00774DDD" w:rsidRPr="00774DDD" w:rsidRDefault="00A83006">
                      <w:pPr>
                        <w:rPr>
                          <w:rFonts w:ascii="Arial" w:hAnsi="Arial" w:cs="Arial"/>
                        </w:rPr>
                      </w:pPr>
                      <w:r>
                        <w:rPr>
                          <w:rFonts w:ascii="Arial" w:hAnsi="Arial" w:cs="Arial"/>
                        </w:rPr>
                        <w:t xml:space="preserve">The district of EH9, EH8 and Eh11 all display a high amount of traffic data and EH9, EH8 are in the center of city, EH11 locate in west of city. </w:t>
                      </w:r>
                      <w:ins w:id="284" w:author="xuanchen yao" w:date="2017-12-04T16:15:00Z">
                        <w:r w:rsidR="004061FC">
                          <w:rPr>
                            <w:rFonts w:ascii="Arial" w:hAnsi="Arial" w:cs="Arial"/>
                          </w:rPr>
                          <w:t>In n</w:t>
                        </w:r>
                      </w:ins>
                      <w:del w:id="285" w:author="xuanchen yao" w:date="2017-12-04T16:15:00Z">
                        <w:r w:rsidDel="004061FC">
                          <w:rPr>
                            <w:rFonts w:ascii="Arial" w:hAnsi="Arial" w:cs="Arial"/>
                          </w:rPr>
                          <w:delText>N</w:delText>
                        </w:r>
                      </w:del>
                      <w:r>
                        <w:rPr>
                          <w:rFonts w:ascii="Arial" w:hAnsi="Arial" w:cs="Arial"/>
                        </w:rPr>
                        <w:t>ext part I explored the relation between its channel(direction) and its time in these districts.</w:t>
                      </w:r>
                    </w:p>
                  </w:txbxContent>
                </v:textbox>
                <w10:wrap type="square"/>
              </v:shape>
            </w:pict>
          </mc:Fallback>
        </mc:AlternateContent>
      </w:r>
      <w:r w:rsidR="00A9402A">
        <w:rPr>
          <w:rFonts w:ascii="Arial" w:hAnsi="Arial" w:cs="Arial"/>
          <w:noProof/>
          <w:lang w:eastAsia="zh-TW"/>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文字方塊 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lang w:eastAsia="zh-TW"/>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noProof/>
          <w:lang w:eastAsia="zh-TW"/>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3743" cy="1802574"/>
                    </a:xfrm>
                    <a:prstGeom prst="rect">
                      <a:avLst/>
                    </a:prstGeom>
                  </pic:spPr>
                </pic:pic>
              </a:graphicData>
            </a:graphic>
          </wp:inline>
        </w:drawing>
      </w:r>
      <w:r w:rsidRPr="00255A0A">
        <w:rPr>
          <w:rFonts w:ascii="Arial" w:hAnsi="Arial" w:cs="Arial"/>
          <w:noProof/>
          <w:lang w:eastAsia="zh-TW"/>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lang w:eastAsia="zh-TW"/>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0AC93FD8"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ins w:id="286" w:author="xuanchen yao" w:date="2017-12-04T16:16:00Z">
                              <w:r w:rsidR="004061FC">
                                <w:rPr>
                                  <w:rFonts w:ascii="Arial" w:hAnsi="Arial" w:cs="Arial"/>
                                </w:rPr>
                                <w:t>No.</w:t>
                              </w:r>
                            </w:ins>
                            <w:r>
                              <w:rPr>
                                <w:rFonts w:ascii="Arial" w:hAnsi="Arial" w:cs="Arial"/>
                              </w:rPr>
                              <w:t xml:space="preserve">25 and </w:t>
                            </w:r>
                            <w:ins w:id="287" w:author="xuanchen yao" w:date="2017-12-04T16:16:00Z">
                              <w:r w:rsidR="004061FC">
                                <w:rPr>
                                  <w:rFonts w:ascii="Arial" w:hAnsi="Arial" w:cs="Arial"/>
                                </w:rPr>
                                <w:t>No.</w:t>
                              </w:r>
                            </w:ins>
                            <w:r>
                              <w:rPr>
                                <w:rFonts w:ascii="Arial" w:hAnsi="Arial" w:cs="Arial"/>
                              </w:rPr>
                              <w:t xml:space="preserve">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_x6587__x5b57__x65b9__x584a__x0020_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0AC93FD8"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ins w:id="288" w:author="xuanchen yao" w:date="2017-12-04T16:16:00Z">
                        <w:r w:rsidR="004061FC">
                          <w:rPr>
                            <w:rFonts w:ascii="Arial" w:hAnsi="Arial" w:cs="Arial"/>
                          </w:rPr>
                          <w:t>No.</w:t>
                        </w:r>
                      </w:ins>
                      <w:r>
                        <w:rPr>
                          <w:rFonts w:ascii="Arial" w:hAnsi="Arial" w:cs="Arial"/>
                        </w:rPr>
                        <w:t xml:space="preserve">25 and </w:t>
                      </w:r>
                      <w:ins w:id="289" w:author="xuanchen yao" w:date="2017-12-04T16:16:00Z">
                        <w:r w:rsidR="004061FC">
                          <w:rPr>
                            <w:rFonts w:ascii="Arial" w:hAnsi="Arial" w:cs="Arial"/>
                          </w:rPr>
                          <w:t>No.</w:t>
                        </w:r>
                      </w:ins>
                      <w:r>
                        <w:rPr>
                          <w:rFonts w:ascii="Arial" w:hAnsi="Arial" w:cs="Arial"/>
                        </w:rPr>
                        <w:t xml:space="preserve">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noProof/>
          <w:lang w:eastAsia="zh-TW"/>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EH9 (Centre of city)</w:t>
      </w:r>
    </w:p>
    <w:p w14:paraId="5ECBD1D0" w14:textId="224065FC" w:rsidR="00255A0A" w:rsidRDefault="00255A0A" w:rsidP="00026197">
      <w:pPr>
        <w:rPr>
          <w:rFonts w:ascii="Arial" w:hAnsi="Arial" w:cs="Arial"/>
          <w:b/>
          <w:lang w:val="en-GB"/>
        </w:rPr>
      </w:pPr>
      <w:r w:rsidRPr="00255A0A">
        <w:rPr>
          <w:rFonts w:ascii="Arial" w:hAnsi="Arial" w:cs="Arial"/>
          <w:b/>
          <w:noProof/>
          <w:lang w:eastAsia="zh-TW"/>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3910" cy="1837659"/>
                    </a:xfrm>
                    <a:prstGeom prst="rect">
                      <a:avLst/>
                    </a:prstGeom>
                  </pic:spPr>
                </pic:pic>
              </a:graphicData>
            </a:graphic>
          </wp:inline>
        </w:drawing>
      </w:r>
      <w:r w:rsidRPr="00255A0A">
        <w:rPr>
          <w:rFonts w:ascii="Arial" w:hAnsi="Arial" w:cs="Arial"/>
          <w:b/>
          <w:noProof/>
          <w:lang w:eastAsia="zh-TW"/>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lang w:eastAsia="zh-TW"/>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文字方塊 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v:textbox>
                <w10:wrap type="square"/>
              </v:shape>
            </w:pict>
          </mc:Fallback>
        </mc:AlternateContent>
      </w:r>
      <w:r w:rsidRPr="00255A0A">
        <w:rPr>
          <w:rFonts w:ascii="Arial" w:hAnsi="Arial" w:cs="Arial"/>
          <w:b/>
          <w:noProof/>
          <w:lang w:eastAsia="zh-TW"/>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DBF0879" w:rsidR="00366D73" w:rsidRDefault="00BE5CF9" w:rsidP="00BE5CF9">
      <w:pPr>
        <w:rPr>
          <w:ins w:id="290" w:author="congmin bai" w:date="2017-12-03T21:16:00Z"/>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xml:space="preserve">. While the correlation </w:t>
      </w:r>
      <w:bookmarkStart w:id="291" w:name="_GoBack"/>
      <w:r w:rsidR="005C6295">
        <w:rPr>
          <w:rFonts w:ascii="Arial" w:hAnsi="Arial" w:cs="Arial"/>
          <w:lang w:val="en-GB"/>
        </w:rPr>
        <w:t>coefficient</w:t>
      </w:r>
      <w:bookmarkEnd w:id="291"/>
      <w:r w:rsidR="005C6295">
        <w:rPr>
          <w:rFonts w:ascii="Arial" w:hAnsi="Arial" w:cs="Arial"/>
          <w:lang w:val="en-GB"/>
        </w:rPr>
        <w:t xml:space="preserve">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p w14:paraId="24B4F854" w14:textId="65D226D0" w:rsidR="00366D73" w:rsidRDefault="00366D73">
      <w:pPr>
        <w:widowControl/>
        <w:jc w:val="left"/>
        <w:rPr>
          <w:ins w:id="292" w:author="congmin bai" w:date="2017-12-03T21:16:00Z"/>
          <w:rFonts w:ascii="Arial" w:hAnsi="Arial" w:cs="Arial"/>
          <w:lang w:val="en-GB"/>
        </w:rPr>
      </w:pPr>
    </w:p>
    <w:p w14:paraId="4C4E73A4" w14:textId="57E98C9C" w:rsidR="00366D73" w:rsidRDefault="00366D73">
      <w:pPr>
        <w:jc w:val="center"/>
        <w:rPr>
          <w:ins w:id="293" w:author="congmin bai" w:date="2017-12-03T21:16:00Z"/>
          <w:rFonts w:ascii="Arial" w:hAnsi="Arial" w:cs="Arial"/>
          <w:b/>
        </w:rPr>
        <w:pPrChange w:id="294" w:author="congmin bai" w:date="2017-12-03T21:16:00Z">
          <w:pPr>
            <w:pStyle w:val="HTML"/>
            <w:shd w:val="clear" w:color="auto" w:fill="FFFFFF"/>
          </w:pPr>
        </w:pPrChange>
      </w:pPr>
      <w:ins w:id="295" w:author="congmin bai" w:date="2017-12-03T21:16:00Z">
        <w:r w:rsidRPr="00697AEE">
          <w:rPr>
            <w:rFonts w:ascii="Arial" w:hAnsi="Arial" w:cs="Arial"/>
            <w:b/>
            <w:lang w:val="en-GB"/>
          </w:rPr>
          <w:t>A</w:t>
        </w:r>
        <w:r w:rsidRPr="00366D73">
          <w:rPr>
            <w:rFonts w:ascii="Arial" w:hAnsi="Arial" w:cs="Arial" w:hint="eastAsia"/>
            <w:b/>
            <w:lang w:val="en-GB"/>
            <w:rPrChange w:id="296" w:author="congmin bai" w:date="2017-12-03T21:16:00Z">
              <w:rPr>
                <w:rFonts w:ascii="inherit" w:hAnsi="inherit" w:hint="eastAsia"/>
                <w:color w:val="212121"/>
                <w:lang w:val="en"/>
              </w:rPr>
            </w:rPrChange>
          </w:rPr>
          <w:t>ppendix</w:t>
        </w:r>
      </w:ins>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97" w:author="congmin bai" w:date="2017-12-03T21:21:00Z">
          <w:tblPr>
            <w:tblStyle w:val="af2"/>
            <w:tblW w:w="0" w:type="auto"/>
            <w:tblLayout w:type="fixed"/>
            <w:tblLook w:val="04A0" w:firstRow="1" w:lastRow="0" w:firstColumn="1" w:lastColumn="0" w:noHBand="0" w:noVBand="1"/>
          </w:tblPr>
        </w:tblPrChange>
      </w:tblPr>
      <w:tblGrid>
        <w:gridCol w:w="1842"/>
        <w:gridCol w:w="6448"/>
        <w:tblGridChange w:id="298">
          <w:tblGrid>
            <w:gridCol w:w="1842"/>
            <w:gridCol w:w="6448"/>
          </w:tblGrid>
        </w:tblGridChange>
      </w:tblGrid>
      <w:tr w:rsidR="00697AEE" w14:paraId="784AE348" w14:textId="77777777" w:rsidTr="00697AEE">
        <w:trPr>
          <w:ins w:id="299" w:author="congmin bai" w:date="2017-12-03T21:19:00Z"/>
        </w:trPr>
        <w:tc>
          <w:tcPr>
            <w:tcW w:w="1842" w:type="dxa"/>
            <w:tcPrChange w:id="300" w:author="congmin bai" w:date="2017-12-03T21:21:00Z">
              <w:tcPr>
                <w:tcW w:w="1842" w:type="dxa"/>
              </w:tcPr>
            </w:tcPrChange>
          </w:tcPr>
          <w:p w14:paraId="2A913EE9" w14:textId="74F100E6" w:rsidR="00697AEE" w:rsidRPr="00697AEE" w:rsidRDefault="00697AEE">
            <w:pPr>
              <w:pStyle w:val="a3"/>
              <w:numPr>
                <w:ilvl w:val="0"/>
                <w:numId w:val="26"/>
              </w:numPr>
              <w:ind w:firstLineChars="0"/>
              <w:jc w:val="left"/>
              <w:rPr>
                <w:ins w:id="301" w:author="congmin bai" w:date="2017-12-03T21:19:00Z"/>
                <w:rFonts w:ascii="Arial" w:hAnsi="Arial" w:cs="Arial"/>
                <w:lang w:val="en-GB"/>
                <w:rPrChange w:id="302" w:author="congmin bai" w:date="2017-12-03T21:21:00Z">
                  <w:rPr>
                    <w:ins w:id="303" w:author="congmin bai" w:date="2017-12-03T21:19:00Z"/>
                    <w:lang w:val="en-GB"/>
                  </w:rPr>
                </w:rPrChange>
              </w:rPr>
              <w:pPrChange w:id="304" w:author="congmin bai" w:date="2017-12-03T21:21:00Z">
                <w:pPr>
                  <w:jc w:val="left"/>
                </w:pPr>
              </w:pPrChange>
            </w:pPr>
            <w:ins w:id="305" w:author="congmin bai" w:date="2017-12-03T21:19:00Z">
              <w:r w:rsidRPr="00697AEE">
                <w:rPr>
                  <w:rFonts w:ascii="Arial" w:hAnsi="Arial" w:cs="Arial"/>
                  <w:lang w:val="en-GB"/>
                  <w:rPrChange w:id="306" w:author="congmin bai" w:date="2017-12-03T21:21:00Z">
                    <w:rPr>
                      <w:lang w:val="en-GB"/>
                    </w:rPr>
                  </w:rPrChange>
                </w:rPr>
                <w:t>GitHub</w:t>
              </w:r>
            </w:ins>
          </w:p>
        </w:tc>
        <w:tc>
          <w:tcPr>
            <w:tcW w:w="6448" w:type="dxa"/>
            <w:tcPrChange w:id="307" w:author="congmin bai" w:date="2017-12-03T21:21:00Z">
              <w:tcPr>
                <w:tcW w:w="6448" w:type="dxa"/>
              </w:tcPr>
            </w:tcPrChange>
          </w:tcPr>
          <w:p w14:paraId="212735E2" w14:textId="3B250D5A" w:rsidR="00697AEE" w:rsidRDefault="00697AEE" w:rsidP="00697AEE">
            <w:pPr>
              <w:jc w:val="left"/>
              <w:rPr>
                <w:ins w:id="308" w:author="congmin bai" w:date="2017-12-03T21:19:00Z"/>
                <w:rFonts w:ascii="Arial" w:hAnsi="Arial" w:cs="Arial"/>
                <w:lang w:val="en-GB"/>
              </w:rPr>
            </w:pPr>
            <w:ins w:id="309" w:author="congmin bai" w:date="2017-12-03T21:20:00Z">
              <w:r w:rsidRPr="00BC3C09">
                <w:rPr>
                  <w:rFonts w:ascii="Arial" w:hAnsi="Arial" w:cs="Arial"/>
                  <w:lang w:val="en-GB"/>
                </w:rPr>
                <w:fldChar w:fldCharType="begin"/>
              </w:r>
              <w:r w:rsidRPr="00BC3C09">
                <w:rPr>
                  <w:rFonts w:ascii="Arial" w:hAnsi="Arial" w:cs="Arial"/>
                  <w:lang w:val="en-GB"/>
                </w:rPr>
                <w:instrText xml:space="preserve"> HYPERLINK "https://github.com/YaoTong9190/Bicycling" </w:instrText>
              </w:r>
              <w:r w:rsidRPr="00BC3C09">
                <w:rPr>
                  <w:rFonts w:ascii="Arial" w:hAnsi="Arial" w:cs="Arial"/>
                  <w:lang w:val="en-GB"/>
                </w:rPr>
                <w:fldChar w:fldCharType="separate"/>
              </w:r>
              <w:r w:rsidRPr="00BC3C09">
                <w:rPr>
                  <w:rStyle w:val="af"/>
                  <w:rFonts w:ascii="Arial" w:hAnsi="Arial" w:cs="Arial"/>
                  <w:lang w:val="en-GB"/>
                </w:rPr>
                <w:t>https://github.com/YaoTong9190/Bicycling</w:t>
              </w:r>
              <w:r w:rsidRPr="00BC3C09">
                <w:rPr>
                  <w:rFonts w:ascii="Arial" w:hAnsi="Arial" w:cs="Arial"/>
                  <w:lang w:val="en-GB"/>
                </w:rPr>
                <w:fldChar w:fldCharType="end"/>
              </w:r>
            </w:ins>
          </w:p>
        </w:tc>
      </w:tr>
      <w:tr w:rsidR="00697AEE" w14:paraId="039FB5A8" w14:textId="77777777" w:rsidTr="00697AEE">
        <w:trPr>
          <w:ins w:id="310" w:author="congmin bai" w:date="2017-12-03T21:19:00Z"/>
        </w:trPr>
        <w:tc>
          <w:tcPr>
            <w:tcW w:w="1842" w:type="dxa"/>
            <w:tcPrChange w:id="311" w:author="congmin bai" w:date="2017-12-03T21:21:00Z">
              <w:tcPr>
                <w:tcW w:w="1842" w:type="dxa"/>
              </w:tcPr>
            </w:tcPrChange>
          </w:tcPr>
          <w:p w14:paraId="6BFE4C98" w14:textId="3028A5E5" w:rsidR="00697AEE" w:rsidRPr="00697AEE" w:rsidRDefault="00697AEE">
            <w:pPr>
              <w:pStyle w:val="a3"/>
              <w:numPr>
                <w:ilvl w:val="0"/>
                <w:numId w:val="26"/>
              </w:numPr>
              <w:ind w:firstLineChars="0"/>
              <w:jc w:val="left"/>
              <w:rPr>
                <w:ins w:id="312" w:author="congmin bai" w:date="2017-12-03T21:19:00Z"/>
                <w:rFonts w:ascii="Arial" w:hAnsi="Arial" w:cs="Arial"/>
                <w:lang w:val="en-GB"/>
                <w:rPrChange w:id="313" w:author="congmin bai" w:date="2017-12-03T21:21:00Z">
                  <w:rPr>
                    <w:ins w:id="314" w:author="congmin bai" w:date="2017-12-03T21:19:00Z"/>
                    <w:lang w:val="en-GB"/>
                  </w:rPr>
                </w:rPrChange>
              </w:rPr>
              <w:pPrChange w:id="315" w:author="congmin bai" w:date="2017-12-03T21:21:00Z">
                <w:pPr>
                  <w:jc w:val="left"/>
                </w:pPr>
              </w:pPrChange>
            </w:pPr>
            <w:ins w:id="316" w:author="congmin bai" w:date="2017-12-03T21:19:00Z">
              <w:r w:rsidRPr="00697AEE">
                <w:rPr>
                  <w:rFonts w:ascii="Arial" w:hAnsi="Arial" w:cs="Arial"/>
                  <w:lang w:val="en-GB"/>
                  <w:rPrChange w:id="317" w:author="congmin bai" w:date="2017-12-03T21:21:00Z">
                    <w:rPr>
                      <w:lang w:val="en-GB"/>
                    </w:rPr>
                  </w:rPrChange>
                </w:rPr>
                <w:t>Website</w:t>
              </w:r>
            </w:ins>
          </w:p>
        </w:tc>
        <w:tc>
          <w:tcPr>
            <w:tcW w:w="6448" w:type="dxa"/>
            <w:tcPrChange w:id="318" w:author="congmin bai" w:date="2017-12-03T21:21:00Z">
              <w:tcPr>
                <w:tcW w:w="6448" w:type="dxa"/>
              </w:tcPr>
            </w:tcPrChange>
          </w:tcPr>
          <w:p w14:paraId="15CD64C6" w14:textId="35F02209" w:rsidR="00697AEE" w:rsidRPr="00697AEE" w:rsidRDefault="00697AEE" w:rsidP="00697AEE">
            <w:pPr>
              <w:jc w:val="left"/>
              <w:rPr>
                <w:ins w:id="319" w:author="congmin bai" w:date="2017-12-03T21:19:00Z"/>
                <w:rFonts w:ascii="Arial" w:hAnsi="Arial" w:cs="Arial"/>
                <w:lang w:val="en-GB"/>
                <w:rPrChange w:id="320" w:author="congmin bai" w:date="2017-12-03T21:20:00Z">
                  <w:rPr>
                    <w:ins w:id="321" w:author="congmin bai" w:date="2017-12-03T21:19:00Z"/>
                    <w:lang w:val="en-GB"/>
                  </w:rPr>
                </w:rPrChange>
              </w:rPr>
            </w:pPr>
            <w:ins w:id="322" w:author="congmin bai" w:date="2017-12-03T21:20:00Z">
              <w:r w:rsidRPr="00697AEE">
                <w:rPr>
                  <w:rFonts w:ascii="Arial" w:hAnsi="Arial" w:cs="Arial"/>
                  <w:lang w:val="en-GB"/>
                  <w:rPrChange w:id="323" w:author="congmin bai" w:date="2017-12-03T21:20:00Z">
                    <w:rPr>
                      <w:lang w:val="en-GB"/>
                    </w:rPr>
                  </w:rPrChange>
                </w:rPr>
                <w:fldChar w:fldCharType="begin"/>
              </w:r>
              <w:r w:rsidRPr="00697AEE">
                <w:rPr>
                  <w:rFonts w:ascii="Arial" w:hAnsi="Arial" w:cs="Arial"/>
                  <w:lang w:val="en-GB"/>
                  <w:rPrChange w:id="324" w:author="congmin bai" w:date="2017-12-03T21:20:00Z">
                    <w:rPr>
                      <w:lang w:val="en-GB"/>
                    </w:rPr>
                  </w:rPrChange>
                </w:rPr>
                <w:instrText xml:space="preserve"> HYPERLINK "http://www.dudedu.com/web/index.html" </w:instrText>
              </w:r>
              <w:r w:rsidRPr="00697AEE">
                <w:rPr>
                  <w:rFonts w:ascii="Arial" w:hAnsi="Arial" w:cs="Arial"/>
                  <w:lang w:val="en-GB"/>
                  <w:rPrChange w:id="325" w:author="congmin bai" w:date="2017-12-03T21:20:00Z">
                    <w:rPr>
                      <w:lang w:val="en-GB"/>
                    </w:rPr>
                  </w:rPrChange>
                </w:rPr>
                <w:fldChar w:fldCharType="separate"/>
              </w:r>
              <w:r w:rsidRPr="00697AEE">
                <w:rPr>
                  <w:rStyle w:val="af"/>
                  <w:rFonts w:ascii="Arial" w:hAnsi="Arial" w:cs="Arial"/>
                  <w:lang w:val="en-GB"/>
                </w:rPr>
                <w:t>http://www.dudedu.com/web/index.html</w:t>
              </w:r>
              <w:r w:rsidRPr="00697AEE">
                <w:rPr>
                  <w:rFonts w:ascii="Arial" w:hAnsi="Arial" w:cs="Arial"/>
                  <w:lang w:val="en-GB"/>
                  <w:rPrChange w:id="326" w:author="congmin bai" w:date="2017-12-03T21:20:00Z">
                    <w:rPr>
                      <w:lang w:val="en-GB"/>
                    </w:rPr>
                  </w:rPrChange>
                </w:rPr>
                <w:fldChar w:fldCharType="end"/>
              </w:r>
            </w:ins>
          </w:p>
        </w:tc>
      </w:tr>
      <w:tr w:rsidR="00697AEE" w14:paraId="4E1E62B7" w14:textId="77777777" w:rsidTr="00697AEE">
        <w:trPr>
          <w:ins w:id="327" w:author="congmin bai" w:date="2017-12-03T21:19:00Z"/>
        </w:trPr>
        <w:tc>
          <w:tcPr>
            <w:tcW w:w="1842" w:type="dxa"/>
            <w:tcPrChange w:id="328" w:author="congmin bai" w:date="2017-12-03T21:21:00Z">
              <w:tcPr>
                <w:tcW w:w="1842" w:type="dxa"/>
              </w:tcPr>
            </w:tcPrChange>
          </w:tcPr>
          <w:p w14:paraId="2108AA93" w14:textId="50372CD8" w:rsidR="00697AEE" w:rsidRPr="00697AEE" w:rsidRDefault="00697AEE">
            <w:pPr>
              <w:pStyle w:val="a3"/>
              <w:numPr>
                <w:ilvl w:val="0"/>
                <w:numId w:val="26"/>
              </w:numPr>
              <w:ind w:firstLineChars="0"/>
              <w:jc w:val="left"/>
              <w:rPr>
                <w:ins w:id="329" w:author="congmin bai" w:date="2017-12-03T21:19:00Z"/>
                <w:rFonts w:ascii="Arial" w:hAnsi="Arial" w:cs="Arial"/>
                <w:lang w:val="en-GB"/>
                <w:rPrChange w:id="330" w:author="congmin bai" w:date="2017-12-03T21:21:00Z">
                  <w:rPr>
                    <w:ins w:id="331" w:author="congmin bai" w:date="2017-12-03T21:19:00Z"/>
                    <w:lang w:val="en-GB"/>
                  </w:rPr>
                </w:rPrChange>
              </w:rPr>
              <w:pPrChange w:id="332" w:author="congmin bai" w:date="2017-12-03T21:21:00Z">
                <w:pPr>
                  <w:jc w:val="left"/>
                </w:pPr>
              </w:pPrChange>
            </w:pPr>
            <w:ins w:id="333" w:author="congmin bai" w:date="2017-12-03T21:20:00Z">
              <w:r w:rsidRPr="00697AEE">
                <w:rPr>
                  <w:rFonts w:ascii="Arial" w:hAnsi="Arial" w:cs="Arial"/>
                  <w:lang w:val="en-GB"/>
                  <w:rPrChange w:id="334" w:author="congmin bai" w:date="2017-12-03T21:21:00Z">
                    <w:rPr>
                      <w:lang w:val="en-GB"/>
                    </w:rPr>
                  </w:rPrChange>
                </w:rPr>
                <w:t>Slides</w:t>
              </w:r>
            </w:ins>
          </w:p>
        </w:tc>
        <w:tc>
          <w:tcPr>
            <w:tcW w:w="6448" w:type="dxa"/>
            <w:tcPrChange w:id="335" w:author="congmin bai" w:date="2017-12-03T21:21:00Z">
              <w:tcPr>
                <w:tcW w:w="6448" w:type="dxa"/>
              </w:tcPr>
            </w:tcPrChange>
          </w:tcPr>
          <w:p w14:paraId="329A77BE" w14:textId="77777777" w:rsidR="00697AEE" w:rsidRPr="00697AEE" w:rsidRDefault="00697AEE">
            <w:pPr>
              <w:jc w:val="left"/>
              <w:rPr>
                <w:ins w:id="336" w:author="congmin bai" w:date="2017-12-03T21:20:00Z"/>
                <w:rFonts w:ascii="Arial" w:hAnsi="Arial" w:cs="Arial"/>
                <w:lang w:val="en-GB"/>
                <w:rPrChange w:id="337" w:author="congmin bai" w:date="2017-12-03T21:20:00Z">
                  <w:rPr>
                    <w:ins w:id="338" w:author="congmin bai" w:date="2017-12-03T21:20:00Z"/>
                    <w:lang w:val="en-GB"/>
                  </w:rPr>
                </w:rPrChange>
              </w:rPr>
              <w:pPrChange w:id="339" w:author="congmin bai" w:date="2017-12-03T21:20:00Z">
                <w:pPr>
                  <w:pStyle w:val="a3"/>
                  <w:numPr>
                    <w:numId w:val="25"/>
                  </w:numPr>
                  <w:ind w:left="360" w:firstLineChars="0" w:hanging="360"/>
                  <w:jc w:val="left"/>
                </w:pPr>
              </w:pPrChange>
            </w:pPr>
            <w:ins w:id="340" w:author="congmin bai" w:date="2017-12-03T21:20:00Z">
              <w:r w:rsidRPr="00697AEE">
                <w:rPr>
                  <w:rFonts w:ascii="Arial" w:hAnsi="Arial" w:cs="Arial"/>
                  <w:lang w:val="en-GB"/>
                  <w:rPrChange w:id="341" w:author="congmin bai" w:date="2017-12-03T21:20:00Z">
                    <w:rPr>
                      <w:lang w:val="en-GB"/>
                    </w:rPr>
                  </w:rPrChange>
                </w:rPr>
                <w:fldChar w:fldCharType="begin"/>
              </w:r>
              <w:r w:rsidRPr="00697AEE">
                <w:rPr>
                  <w:rFonts w:ascii="Arial" w:hAnsi="Arial" w:cs="Arial"/>
                  <w:lang w:val="en-GB"/>
                  <w:rPrChange w:id="342" w:author="congmin bai" w:date="2017-12-03T21:20:00Z">
                    <w:rPr>
                      <w:lang w:val="en-GB"/>
                    </w:rPr>
                  </w:rPrChange>
                </w:rPr>
                <w:instrText xml:space="preserve"> HYPERLINK "https://github.com/YaoTong9190/Bicycling/tree/master/presentation" </w:instrText>
              </w:r>
              <w:r w:rsidRPr="00697AEE">
                <w:rPr>
                  <w:rFonts w:ascii="Arial" w:hAnsi="Arial" w:cs="Arial"/>
                  <w:lang w:val="en-GB"/>
                  <w:rPrChange w:id="343" w:author="congmin bai" w:date="2017-12-03T21:20:00Z">
                    <w:rPr>
                      <w:lang w:val="en-GB"/>
                    </w:rPr>
                  </w:rPrChange>
                </w:rPr>
                <w:fldChar w:fldCharType="separate"/>
              </w:r>
              <w:r w:rsidRPr="00697AEE">
                <w:rPr>
                  <w:rStyle w:val="af"/>
                  <w:rFonts w:ascii="Arial" w:hAnsi="Arial" w:cs="Arial"/>
                  <w:lang w:val="en-GB"/>
                </w:rPr>
                <w:t>https://github.com/YaoTong9190/Bicycling/tree/master/presentation</w:t>
              </w:r>
              <w:r w:rsidRPr="00697AEE">
                <w:rPr>
                  <w:rFonts w:ascii="Arial" w:hAnsi="Arial" w:cs="Arial"/>
                  <w:lang w:val="en-GB"/>
                  <w:rPrChange w:id="344" w:author="congmin bai" w:date="2017-12-03T21:20:00Z">
                    <w:rPr>
                      <w:lang w:val="en-GB"/>
                    </w:rPr>
                  </w:rPrChange>
                </w:rPr>
                <w:fldChar w:fldCharType="end"/>
              </w:r>
            </w:ins>
          </w:p>
          <w:p w14:paraId="64849A40" w14:textId="77777777" w:rsidR="00697AEE" w:rsidRDefault="00697AEE" w:rsidP="00697AEE">
            <w:pPr>
              <w:jc w:val="left"/>
              <w:rPr>
                <w:ins w:id="345" w:author="congmin bai" w:date="2017-12-03T21:19:00Z"/>
                <w:rFonts w:ascii="Arial" w:hAnsi="Arial" w:cs="Arial"/>
                <w:lang w:val="en-GB"/>
              </w:rPr>
            </w:pPr>
          </w:p>
        </w:tc>
      </w:tr>
    </w:tbl>
    <w:p w14:paraId="2C9D39F6" w14:textId="7A9C2F8D" w:rsidR="00366D73" w:rsidRPr="00697AEE" w:rsidRDefault="00366D73" w:rsidP="00697AEE">
      <w:pPr>
        <w:rPr>
          <w:rFonts w:ascii="Arial" w:hAnsi="Arial" w:cs="Arial"/>
          <w:lang w:val="en-GB"/>
        </w:rPr>
      </w:pPr>
    </w:p>
    <w:sectPr w:rsidR="00366D73" w:rsidRPr="00697AEE" w:rsidSect="006D0BC2">
      <w:footerReference w:type="even" r:id="rId29"/>
      <w:footerReference w:type="default" r:id="rId30"/>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Microsoft Office 用户" w:date="2017-12-02T20:09:00Z" w:initials="Office">
    <w:p w14:paraId="0BD6AE66" w14:textId="77777777" w:rsidR="00813785" w:rsidRPr="00813785" w:rsidRDefault="00813785" w:rsidP="00813785">
      <w:pPr>
        <w:widowControl/>
        <w:jc w:val="left"/>
        <w:rPr>
          <w:rFonts w:ascii="Times New Roman" w:eastAsia="Times New Roman" w:hAnsi="Times New Roman" w:cs="Times New Roman"/>
          <w:kern w:val="0"/>
        </w:rPr>
      </w:pPr>
      <w:r>
        <w:rPr>
          <w:rStyle w:val="a8"/>
        </w:rPr>
        <w:annotationRef/>
      </w:r>
      <w:r>
        <w:rPr>
          <w:lang w:val="en-GB"/>
        </w:rPr>
        <w:t xml:space="preserve">Mapbox link for clearer view: </w:t>
      </w:r>
      <w:hyperlink r:id="rId1" w:tgtFrame="_blank" w:history="1">
        <w:r w:rsidRPr="00813785">
          <w:rPr>
            <w:rFonts w:ascii="Helvetica Neue" w:eastAsia="Times New Roman" w:hAnsi="Helvetica Neue" w:cs="Times New Roman"/>
            <w:color w:val="337AB7"/>
            <w:kern w:val="0"/>
            <w:sz w:val="21"/>
            <w:szCs w:val="21"/>
            <w:u w:val="single"/>
            <w:shd w:val="clear" w:color="auto" w:fill="FFFFFF"/>
          </w:rPr>
          <w:t>https://goo.gl/ExjNPN</w:t>
        </w:r>
      </w:hyperlink>
    </w:p>
    <w:p w14:paraId="6D84D644" w14:textId="1AD57FBB" w:rsidR="00813785" w:rsidRPr="00813785" w:rsidRDefault="00813785">
      <w:pPr>
        <w:pStyle w:val="a9"/>
        <w:rPr>
          <w:lang w:val="en-GB"/>
        </w:rPr>
      </w:pPr>
    </w:p>
  </w:comment>
  <w:comment w:id="162" w:author="Microsoft Office 用户" w:date="2017-12-02T20:41:00Z" w:initials="Office">
    <w:p w14:paraId="3453B3F0" w14:textId="32A1E92D" w:rsidR="00A64FC9" w:rsidRPr="00A64FC9" w:rsidRDefault="00A64FC9">
      <w:pPr>
        <w:pStyle w:val="a9"/>
        <w:rPr>
          <w:lang w:val="en-GB"/>
        </w:rPr>
      </w:pPr>
      <w:r>
        <w:rPr>
          <w:rStyle w:val="a8"/>
        </w:rPr>
        <w:annotationRef/>
      </w:r>
      <w:r>
        <w:rPr>
          <w:lang w:val="en-GB"/>
        </w:rPr>
        <w:t>The cycling campaign organizer tend to summer to initiate public activities, according Spookes.</w:t>
      </w:r>
    </w:p>
  </w:comment>
  <w:comment w:id="208" w:author="Microsoft Office 用户" w:date="2017-12-02T20:17:00Z" w:initials="Office">
    <w:p w14:paraId="1C120144" w14:textId="159B7153" w:rsidR="00211832" w:rsidRPr="00007EA7" w:rsidRDefault="00007EA7">
      <w:pPr>
        <w:pStyle w:val="a9"/>
        <w:rPr>
          <w:lang w:val="en-GB"/>
        </w:rPr>
      </w:pPr>
      <w:r>
        <w:rPr>
          <w:rStyle w:val="a8"/>
        </w:rPr>
        <w:annotationRef/>
      </w:r>
      <w:r>
        <w:rPr>
          <w:lang w:val="en-GB"/>
        </w:rPr>
        <w:t>The</w:t>
      </w:r>
      <w:r w:rsidR="00211832">
        <w:rPr>
          <w:lang w:val="en-GB"/>
        </w:rPr>
        <w:t xml:space="preserve"> graph shows a</w:t>
      </w:r>
      <w:r>
        <w:rPr>
          <w:lang w:val="en-GB"/>
        </w:rPr>
        <w:t xml:space="preserve"> significant </w:t>
      </w:r>
      <w:r w:rsidR="00211832">
        <w:rPr>
          <w:lang w:val="en-GB"/>
        </w:rPr>
        <w:t xml:space="preserve">cycling behaviour which cycling serves as the daily transportation. To advocate more cycling, more attention should focus on the cycling route to make commuting more convenient.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4D644" w15:done="0"/>
  <w15:commentEx w15:paraId="3453B3F0" w15:done="0"/>
  <w15:commentEx w15:paraId="1C1201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93E6A" w14:textId="77777777" w:rsidR="00E37185" w:rsidRDefault="00E37185" w:rsidP="0006545C">
      <w:r>
        <w:separator/>
      </w:r>
    </w:p>
  </w:endnote>
  <w:endnote w:type="continuationSeparator" w:id="0">
    <w:p w14:paraId="2D0A6CCC" w14:textId="77777777" w:rsidR="00E37185" w:rsidRDefault="00E37185"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82B78" w14:textId="77777777" w:rsidR="00F564B5" w:rsidRDefault="00F564B5" w:rsidP="003C67C1">
    <w:pPr>
      <w:pStyle w:val="a6"/>
      <w:framePr w:wrap="none" w:vAnchor="text" w:hAnchor="margin" w:xAlign="right" w:y="1"/>
      <w:rPr>
        <w:rStyle w:val="af0"/>
      </w:rPr>
    </w:pPr>
    <w:r>
      <w:rPr>
        <w:rStyle w:val="af0"/>
      </w:rPr>
      <w:fldChar w:fldCharType="begin"/>
    </w:r>
    <w:r>
      <w:rPr>
        <w:rStyle w:val="af0"/>
      </w:rPr>
      <w:instrText xml:space="preserve">PAGE  </w:instrText>
    </w:r>
    <w:r>
      <w:rPr>
        <w:rStyle w:val="af0"/>
      </w:rPr>
      <w:fldChar w:fldCharType="end"/>
    </w:r>
  </w:p>
  <w:p w14:paraId="2DD31E8F" w14:textId="77777777" w:rsidR="00F564B5" w:rsidRDefault="00F564B5" w:rsidP="00F564B5">
    <w:pPr>
      <w:pStyle w:val="a6"/>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C3A42" w14:textId="77777777" w:rsidR="00F564B5" w:rsidRDefault="00F564B5" w:rsidP="003C67C1">
    <w:pPr>
      <w:pStyle w:val="a6"/>
      <w:framePr w:wrap="none" w:vAnchor="text" w:hAnchor="margin" w:xAlign="right" w:y="1"/>
      <w:rPr>
        <w:rStyle w:val="af0"/>
      </w:rPr>
    </w:pPr>
    <w:r>
      <w:rPr>
        <w:rStyle w:val="af0"/>
      </w:rPr>
      <w:fldChar w:fldCharType="begin"/>
    </w:r>
    <w:r>
      <w:rPr>
        <w:rStyle w:val="af0"/>
      </w:rPr>
      <w:instrText xml:space="preserve">PAGE  </w:instrText>
    </w:r>
    <w:r>
      <w:rPr>
        <w:rStyle w:val="af0"/>
      </w:rPr>
      <w:fldChar w:fldCharType="separate"/>
    </w:r>
    <w:r w:rsidR="00E37185">
      <w:rPr>
        <w:rStyle w:val="af0"/>
        <w:noProof/>
      </w:rPr>
      <w:t>1</w:t>
    </w:r>
    <w:r>
      <w:rPr>
        <w:rStyle w:val="af0"/>
      </w:rPr>
      <w:fldChar w:fldCharType="end"/>
    </w:r>
  </w:p>
  <w:p w14:paraId="287DCFDE" w14:textId="77777777" w:rsidR="00F564B5" w:rsidRDefault="00F564B5" w:rsidP="00F564B5">
    <w:pPr>
      <w:pStyle w:val="a6"/>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E2732" w14:textId="77777777" w:rsidR="00E37185" w:rsidRDefault="00E37185" w:rsidP="0006545C">
      <w:r>
        <w:separator/>
      </w:r>
    </w:p>
  </w:footnote>
  <w:footnote w:type="continuationSeparator" w:id="0">
    <w:p w14:paraId="5A057319" w14:textId="77777777" w:rsidR="00E37185" w:rsidRDefault="00E37185"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C5435"/>
    <w:multiLevelType w:val="hybridMultilevel"/>
    <w:tmpl w:val="D138F4FA"/>
    <w:lvl w:ilvl="0" w:tplc="F442099A">
      <w:start w:val="1"/>
      <w:numFmt w:val="decimal"/>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2157531"/>
    <w:multiLevelType w:val="hybridMultilevel"/>
    <w:tmpl w:val="D43E0EE0"/>
    <w:lvl w:ilvl="0" w:tplc="2ABA9648">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9CE2A39"/>
    <w:multiLevelType w:val="hybridMultilevel"/>
    <w:tmpl w:val="863AF75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ACF2CBB"/>
    <w:multiLevelType w:val="hybridMultilevel"/>
    <w:tmpl w:val="F3800B32"/>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1B361A1E"/>
    <w:multiLevelType w:val="hybridMultilevel"/>
    <w:tmpl w:val="6F00F466"/>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28E8778D"/>
    <w:multiLevelType w:val="hybridMultilevel"/>
    <w:tmpl w:val="78C833BE"/>
    <w:lvl w:ilvl="0" w:tplc="04090001">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CBB30A7"/>
    <w:multiLevelType w:val="hybridMultilevel"/>
    <w:tmpl w:val="8A5EDA7C"/>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2EC03BAD"/>
    <w:multiLevelType w:val="hybridMultilevel"/>
    <w:tmpl w:val="641CE496"/>
    <w:lvl w:ilvl="0" w:tplc="86D8A10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3944FFC"/>
    <w:multiLevelType w:val="hybridMultilevel"/>
    <w:tmpl w:val="91F043A6"/>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448A2977"/>
    <w:multiLevelType w:val="hybridMultilevel"/>
    <w:tmpl w:val="076C0E56"/>
    <w:lvl w:ilvl="0" w:tplc="0409001B">
      <w:start w:val="1"/>
      <w:numFmt w:val="lowerRoman"/>
      <w:lvlText w:val="%1."/>
      <w:lvlJc w:val="right"/>
      <w:pPr>
        <w:ind w:left="1140" w:hanging="360"/>
      </w:pPr>
      <w:rPr>
        <w:rFonts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3">
    <w:nsid w:val="456F051F"/>
    <w:multiLevelType w:val="hybridMultilevel"/>
    <w:tmpl w:val="395E167E"/>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465E81"/>
    <w:multiLevelType w:val="hybridMultilevel"/>
    <w:tmpl w:val="7D8CD5C2"/>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7">
    <w:nsid w:val="670B6CCB"/>
    <w:multiLevelType w:val="hybridMultilevel"/>
    <w:tmpl w:val="E45EA68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2D93BBD"/>
    <w:multiLevelType w:val="hybridMultilevel"/>
    <w:tmpl w:val="10F63162"/>
    <w:lvl w:ilvl="0" w:tplc="163A1ABC">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75A50F33"/>
    <w:multiLevelType w:val="hybridMultilevel"/>
    <w:tmpl w:val="A1AA674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76223804"/>
    <w:multiLevelType w:val="hybridMultilevel"/>
    <w:tmpl w:val="54D61F44"/>
    <w:lvl w:ilvl="0" w:tplc="04090019">
      <w:start w:val="1"/>
      <w:numFmt w:val="lowerLetter"/>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A044358"/>
    <w:multiLevelType w:val="hybridMultilevel"/>
    <w:tmpl w:val="73947AC0"/>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F135F58"/>
    <w:multiLevelType w:val="hybridMultilevel"/>
    <w:tmpl w:val="EC2853AA"/>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6"/>
  </w:num>
  <w:num w:numId="2">
    <w:abstractNumId w:val="24"/>
  </w:num>
  <w:num w:numId="3">
    <w:abstractNumId w:val="22"/>
  </w:num>
  <w:num w:numId="4">
    <w:abstractNumId w:val="14"/>
  </w:num>
  <w:num w:numId="5">
    <w:abstractNumId w:val="9"/>
  </w:num>
  <w:num w:numId="6">
    <w:abstractNumId w:val="18"/>
  </w:num>
  <w:num w:numId="7">
    <w:abstractNumId w:val="10"/>
  </w:num>
  <w:num w:numId="8">
    <w:abstractNumId w:val="16"/>
  </w:num>
  <w:num w:numId="9">
    <w:abstractNumId w:val="0"/>
  </w:num>
  <w:num w:numId="10">
    <w:abstractNumId w:val="4"/>
  </w:num>
  <w:num w:numId="11">
    <w:abstractNumId w:val="8"/>
  </w:num>
  <w:num w:numId="12">
    <w:abstractNumId w:val="21"/>
  </w:num>
  <w:num w:numId="13">
    <w:abstractNumId w:val="5"/>
  </w:num>
  <w:num w:numId="14">
    <w:abstractNumId w:val="11"/>
  </w:num>
  <w:num w:numId="15">
    <w:abstractNumId w:val="13"/>
  </w:num>
  <w:num w:numId="16">
    <w:abstractNumId w:val="2"/>
  </w:num>
  <w:num w:numId="17">
    <w:abstractNumId w:val="23"/>
  </w:num>
  <w:num w:numId="18">
    <w:abstractNumId w:val="17"/>
  </w:num>
  <w:num w:numId="19">
    <w:abstractNumId w:val="3"/>
  </w:num>
  <w:num w:numId="20">
    <w:abstractNumId w:val="19"/>
  </w:num>
  <w:num w:numId="21">
    <w:abstractNumId w:val="7"/>
  </w:num>
  <w:num w:numId="22">
    <w:abstractNumId w:val="12"/>
  </w:num>
  <w:num w:numId="23">
    <w:abstractNumId w:val="15"/>
  </w:num>
  <w:num w:numId="24">
    <w:abstractNumId w:val="20"/>
  </w:num>
  <w:num w:numId="25">
    <w:abstractNumId w:val="1"/>
  </w:num>
  <w:num w:numId="26">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anchen yao">
    <w15:presenceInfo w15:providerId="Windows Live" w15:userId="b6f1d492e4e61619"/>
  </w15:person>
  <w15:person w15:author="congmin bai">
    <w15:presenceInfo w15:providerId="Windows Live" w15:userId="3994db04323e131a"/>
  </w15:person>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trackRevisions/>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01CCE"/>
    <w:rsid w:val="00004629"/>
    <w:rsid w:val="00007EA7"/>
    <w:rsid w:val="000206A7"/>
    <w:rsid w:val="00026197"/>
    <w:rsid w:val="000452FC"/>
    <w:rsid w:val="00050038"/>
    <w:rsid w:val="0006545C"/>
    <w:rsid w:val="0007218F"/>
    <w:rsid w:val="00085018"/>
    <w:rsid w:val="0009214D"/>
    <w:rsid w:val="0009223C"/>
    <w:rsid w:val="000B2306"/>
    <w:rsid w:val="000C29F0"/>
    <w:rsid w:val="00133014"/>
    <w:rsid w:val="0017189B"/>
    <w:rsid w:val="001825C3"/>
    <w:rsid w:val="001C6FA4"/>
    <w:rsid w:val="001E3F0B"/>
    <w:rsid w:val="00211832"/>
    <w:rsid w:val="00233B9C"/>
    <w:rsid w:val="0025087E"/>
    <w:rsid w:val="00255A0A"/>
    <w:rsid w:val="0025780A"/>
    <w:rsid w:val="00275C92"/>
    <w:rsid w:val="002768DE"/>
    <w:rsid w:val="00281DB6"/>
    <w:rsid w:val="00282211"/>
    <w:rsid w:val="002C7169"/>
    <w:rsid w:val="00325306"/>
    <w:rsid w:val="003257C7"/>
    <w:rsid w:val="00366D73"/>
    <w:rsid w:val="00377FD8"/>
    <w:rsid w:val="003C5F83"/>
    <w:rsid w:val="003D0003"/>
    <w:rsid w:val="003E7150"/>
    <w:rsid w:val="003F2F28"/>
    <w:rsid w:val="003F7513"/>
    <w:rsid w:val="004061FC"/>
    <w:rsid w:val="004269E3"/>
    <w:rsid w:val="0043134C"/>
    <w:rsid w:val="004377ED"/>
    <w:rsid w:val="00437E37"/>
    <w:rsid w:val="00455D50"/>
    <w:rsid w:val="0045707B"/>
    <w:rsid w:val="004F7C02"/>
    <w:rsid w:val="005116C0"/>
    <w:rsid w:val="005166E1"/>
    <w:rsid w:val="005201DA"/>
    <w:rsid w:val="005216AE"/>
    <w:rsid w:val="005266A7"/>
    <w:rsid w:val="005405E6"/>
    <w:rsid w:val="005538FD"/>
    <w:rsid w:val="00553D25"/>
    <w:rsid w:val="005B04DC"/>
    <w:rsid w:val="005B2A22"/>
    <w:rsid w:val="005C6295"/>
    <w:rsid w:val="00600D1B"/>
    <w:rsid w:val="00613551"/>
    <w:rsid w:val="00621101"/>
    <w:rsid w:val="00621AFD"/>
    <w:rsid w:val="006431DE"/>
    <w:rsid w:val="00643519"/>
    <w:rsid w:val="00645F4A"/>
    <w:rsid w:val="00646628"/>
    <w:rsid w:val="00682BB9"/>
    <w:rsid w:val="00697AEE"/>
    <w:rsid w:val="006D0BC2"/>
    <w:rsid w:val="006D5293"/>
    <w:rsid w:val="006E2E88"/>
    <w:rsid w:val="006F49A6"/>
    <w:rsid w:val="00702E83"/>
    <w:rsid w:val="0076181F"/>
    <w:rsid w:val="00774DDD"/>
    <w:rsid w:val="00794932"/>
    <w:rsid w:val="008048CD"/>
    <w:rsid w:val="00810338"/>
    <w:rsid w:val="00813785"/>
    <w:rsid w:val="00870448"/>
    <w:rsid w:val="00874169"/>
    <w:rsid w:val="008961B1"/>
    <w:rsid w:val="008A7E48"/>
    <w:rsid w:val="008C18A6"/>
    <w:rsid w:val="008E20EF"/>
    <w:rsid w:val="008F2714"/>
    <w:rsid w:val="0091751D"/>
    <w:rsid w:val="009531B0"/>
    <w:rsid w:val="009D7E31"/>
    <w:rsid w:val="009E3794"/>
    <w:rsid w:val="009F59E5"/>
    <w:rsid w:val="00A057F4"/>
    <w:rsid w:val="00A16B93"/>
    <w:rsid w:val="00A40733"/>
    <w:rsid w:val="00A55C89"/>
    <w:rsid w:val="00A64FC9"/>
    <w:rsid w:val="00A66273"/>
    <w:rsid w:val="00A81CF9"/>
    <w:rsid w:val="00A83006"/>
    <w:rsid w:val="00A935B4"/>
    <w:rsid w:val="00A9402A"/>
    <w:rsid w:val="00A96BB0"/>
    <w:rsid w:val="00A96C28"/>
    <w:rsid w:val="00AA649D"/>
    <w:rsid w:val="00AE3B8B"/>
    <w:rsid w:val="00AF023D"/>
    <w:rsid w:val="00B60566"/>
    <w:rsid w:val="00B7294B"/>
    <w:rsid w:val="00BA6615"/>
    <w:rsid w:val="00BE1962"/>
    <w:rsid w:val="00BE5CF9"/>
    <w:rsid w:val="00BF130A"/>
    <w:rsid w:val="00C00BA3"/>
    <w:rsid w:val="00C04639"/>
    <w:rsid w:val="00C06256"/>
    <w:rsid w:val="00C15E87"/>
    <w:rsid w:val="00C25728"/>
    <w:rsid w:val="00C30A64"/>
    <w:rsid w:val="00C622E3"/>
    <w:rsid w:val="00C673F8"/>
    <w:rsid w:val="00C73FA8"/>
    <w:rsid w:val="00C9378D"/>
    <w:rsid w:val="00CB51CE"/>
    <w:rsid w:val="00CC04D2"/>
    <w:rsid w:val="00CC08B3"/>
    <w:rsid w:val="00CD217F"/>
    <w:rsid w:val="00CE1A79"/>
    <w:rsid w:val="00D23B71"/>
    <w:rsid w:val="00D34BF4"/>
    <w:rsid w:val="00D7548B"/>
    <w:rsid w:val="00D93064"/>
    <w:rsid w:val="00D972FE"/>
    <w:rsid w:val="00DD463A"/>
    <w:rsid w:val="00DE2288"/>
    <w:rsid w:val="00E055FC"/>
    <w:rsid w:val="00E203EF"/>
    <w:rsid w:val="00E37185"/>
    <w:rsid w:val="00E531D7"/>
    <w:rsid w:val="00E8511B"/>
    <w:rsid w:val="00E92379"/>
    <w:rsid w:val="00EA0622"/>
    <w:rsid w:val="00F26DEA"/>
    <w:rsid w:val="00F36789"/>
    <w:rsid w:val="00F40FCA"/>
    <w:rsid w:val="00F564B5"/>
    <w:rsid w:val="00F6036A"/>
    <w:rsid w:val="00F64AC5"/>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A0A"/>
    <w:pPr>
      <w:widowControl w:val="0"/>
      <w:jc w:val="both"/>
    </w:pPr>
  </w:style>
  <w:style w:type="paragraph" w:styleId="1">
    <w:name w:val="heading 1"/>
    <w:basedOn w:val="a"/>
    <w:next w:val="a"/>
    <w:link w:val="10"/>
    <w:uiPriority w:val="9"/>
    <w:qFormat/>
    <w:rsid w:val="000261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61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026197"/>
    <w:rPr>
      <w:rFonts w:asciiTheme="majorHAnsi" w:eastAsiaTheme="majorEastAsia" w:hAnsiTheme="majorHAnsi" w:cstheme="majorBidi"/>
      <w:b/>
      <w:bCs/>
      <w:sz w:val="32"/>
      <w:szCs w:val="32"/>
    </w:rPr>
  </w:style>
  <w:style w:type="character" w:customStyle="1" w:styleId="10">
    <w:name w:val="標題 1 字元"/>
    <w:basedOn w:val="a0"/>
    <w:link w:val="1"/>
    <w:uiPriority w:val="9"/>
    <w:rsid w:val="00026197"/>
    <w:rPr>
      <w:b/>
      <w:bCs/>
      <w:kern w:val="44"/>
      <w:sz w:val="44"/>
      <w:szCs w:val="44"/>
    </w:rPr>
  </w:style>
  <w:style w:type="character" w:customStyle="1" w:styleId="30">
    <w:name w:val="標題 3 字元"/>
    <w:basedOn w:val="a0"/>
    <w:link w:val="3"/>
    <w:uiPriority w:val="9"/>
    <w:rsid w:val="00026197"/>
    <w:rPr>
      <w:b/>
      <w:bCs/>
      <w:sz w:val="32"/>
      <w:szCs w:val="32"/>
    </w:rPr>
  </w:style>
  <w:style w:type="paragraph" w:styleId="a3">
    <w:name w:val="List Paragraph"/>
    <w:basedOn w:val="a"/>
    <w:uiPriority w:val="34"/>
    <w:qFormat/>
    <w:rsid w:val="00026197"/>
    <w:pPr>
      <w:ind w:firstLineChars="200" w:firstLine="420"/>
    </w:pPr>
  </w:style>
  <w:style w:type="paragraph" w:customStyle="1" w:styleId="11">
    <w:name w:val="样式1"/>
    <w:basedOn w:val="1"/>
    <w:qFormat/>
    <w:rsid w:val="00026197"/>
    <w:rPr>
      <w:rFonts w:eastAsia="Arial"/>
      <w:b w:val="0"/>
      <w:sz w:val="28"/>
      <w:szCs w:val="28"/>
      <w:lang w:val="en-GB"/>
    </w:rPr>
  </w:style>
  <w:style w:type="paragraph" w:customStyle="1" w:styleId="21">
    <w:name w:val="样式2"/>
    <w:basedOn w:val="1"/>
    <w:qFormat/>
    <w:rsid w:val="00026197"/>
    <w:rPr>
      <w:b w:val="0"/>
      <w:sz w:val="28"/>
      <w:szCs w:val="28"/>
      <w:lang w:val="en-GB"/>
    </w:rPr>
  </w:style>
  <w:style w:type="paragraph" w:styleId="a4">
    <w:name w:val="header"/>
    <w:basedOn w:val="a"/>
    <w:link w:val="a5"/>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a5">
    <w:name w:val="頁首 字元"/>
    <w:basedOn w:val="a0"/>
    <w:link w:val="a4"/>
    <w:uiPriority w:val="99"/>
    <w:rsid w:val="0006545C"/>
    <w:rPr>
      <w:sz w:val="18"/>
      <w:szCs w:val="18"/>
    </w:rPr>
  </w:style>
  <w:style w:type="paragraph" w:styleId="a6">
    <w:name w:val="footer"/>
    <w:basedOn w:val="a"/>
    <w:link w:val="a7"/>
    <w:uiPriority w:val="99"/>
    <w:unhideWhenUsed/>
    <w:rsid w:val="0006545C"/>
    <w:pPr>
      <w:tabs>
        <w:tab w:val="center" w:pos="4153"/>
        <w:tab w:val="right" w:pos="8306"/>
      </w:tabs>
      <w:snapToGrid w:val="0"/>
      <w:jc w:val="left"/>
    </w:pPr>
    <w:rPr>
      <w:sz w:val="18"/>
      <w:szCs w:val="18"/>
    </w:rPr>
  </w:style>
  <w:style w:type="character" w:customStyle="1" w:styleId="a7">
    <w:name w:val="頁尾 字元"/>
    <w:basedOn w:val="a0"/>
    <w:link w:val="a6"/>
    <w:uiPriority w:val="99"/>
    <w:rsid w:val="0006545C"/>
    <w:rPr>
      <w:sz w:val="18"/>
      <w:szCs w:val="18"/>
    </w:rPr>
  </w:style>
  <w:style w:type="character" w:styleId="a8">
    <w:name w:val="annotation reference"/>
    <w:basedOn w:val="a0"/>
    <w:uiPriority w:val="99"/>
    <w:semiHidden/>
    <w:unhideWhenUsed/>
    <w:rsid w:val="00B7294B"/>
    <w:rPr>
      <w:sz w:val="21"/>
      <w:szCs w:val="21"/>
    </w:rPr>
  </w:style>
  <w:style w:type="paragraph" w:styleId="a9">
    <w:name w:val="annotation text"/>
    <w:basedOn w:val="a"/>
    <w:link w:val="aa"/>
    <w:uiPriority w:val="99"/>
    <w:semiHidden/>
    <w:unhideWhenUsed/>
    <w:rsid w:val="00B7294B"/>
    <w:pPr>
      <w:jc w:val="left"/>
    </w:pPr>
  </w:style>
  <w:style w:type="character" w:customStyle="1" w:styleId="aa">
    <w:name w:val="註解文字 字元"/>
    <w:basedOn w:val="a0"/>
    <w:link w:val="a9"/>
    <w:uiPriority w:val="99"/>
    <w:semiHidden/>
    <w:rsid w:val="00B7294B"/>
  </w:style>
  <w:style w:type="paragraph" w:styleId="ab">
    <w:name w:val="annotation subject"/>
    <w:basedOn w:val="a9"/>
    <w:next w:val="a9"/>
    <w:link w:val="ac"/>
    <w:uiPriority w:val="99"/>
    <w:semiHidden/>
    <w:unhideWhenUsed/>
    <w:rsid w:val="00B7294B"/>
    <w:rPr>
      <w:b/>
      <w:bCs/>
    </w:rPr>
  </w:style>
  <w:style w:type="character" w:customStyle="1" w:styleId="ac">
    <w:name w:val="註解主旨 字元"/>
    <w:basedOn w:val="aa"/>
    <w:link w:val="ab"/>
    <w:uiPriority w:val="99"/>
    <w:semiHidden/>
    <w:rsid w:val="00B7294B"/>
    <w:rPr>
      <w:b/>
      <w:bCs/>
    </w:rPr>
  </w:style>
  <w:style w:type="paragraph" w:styleId="ad">
    <w:name w:val="Balloon Text"/>
    <w:basedOn w:val="a"/>
    <w:link w:val="ae"/>
    <w:uiPriority w:val="99"/>
    <w:semiHidden/>
    <w:unhideWhenUsed/>
    <w:rsid w:val="00B7294B"/>
    <w:rPr>
      <w:rFonts w:ascii="宋体" w:eastAsia="宋体"/>
      <w:sz w:val="18"/>
      <w:szCs w:val="18"/>
    </w:rPr>
  </w:style>
  <w:style w:type="character" w:customStyle="1" w:styleId="ae">
    <w:name w:val="註解方塊文字 字元"/>
    <w:basedOn w:val="a0"/>
    <w:link w:val="ad"/>
    <w:uiPriority w:val="99"/>
    <w:semiHidden/>
    <w:rsid w:val="00B7294B"/>
    <w:rPr>
      <w:rFonts w:ascii="宋体" w:eastAsia="宋体"/>
      <w:sz w:val="18"/>
      <w:szCs w:val="18"/>
    </w:rPr>
  </w:style>
  <w:style w:type="character" w:styleId="af">
    <w:name w:val="Hyperlink"/>
    <w:basedOn w:val="a0"/>
    <w:uiPriority w:val="99"/>
    <w:unhideWhenUsed/>
    <w:rsid w:val="00813785"/>
    <w:rPr>
      <w:color w:val="0000FF"/>
      <w:u w:val="single"/>
    </w:rPr>
  </w:style>
  <w:style w:type="character" w:styleId="af0">
    <w:name w:val="page number"/>
    <w:basedOn w:val="a0"/>
    <w:uiPriority w:val="99"/>
    <w:semiHidden/>
    <w:unhideWhenUsed/>
    <w:rsid w:val="00F564B5"/>
  </w:style>
  <w:style w:type="paragraph" w:styleId="HTML">
    <w:name w:val="HTML Preformatted"/>
    <w:basedOn w:val="a"/>
    <w:link w:val="HTML0"/>
    <w:uiPriority w:val="99"/>
    <w:semiHidden/>
    <w:unhideWhenUsed/>
    <w:rsid w:val="00366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GB"/>
    </w:rPr>
  </w:style>
  <w:style w:type="character" w:customStyle="1" w:styleId="HTML0">
    <w:name w:val="HTML 預設格式 字元"/>
    <w:basedOn w:val="a0"/>
    <w:link w:val="HTML"/>
    <w:uiPriority w:val="99"/>
    <w:semiHidden/>
    <w:rsid w:val="00366D73"/>
    <w:rPr>
      <w:rFonts w:ascii="Courier New" w:hAnsi="Courier New" w:cs="Courier New"/>
      <w:kern w:val="0"/>
      <w:sz w:val="20"/>
      <w:szCs w:val="20"/>
      <w:lang w:val="en-GB"/>
    </w:rPr>
  </w:style>
  <w:style w:type="character" w:styleId="af1">
    <w:name w:val="FollowedHyperlink"/>
    <w:basedOn w:val="a0"/>
    <w:uiPriority w:val="99"/>
    <w:semiHidden/>
    <w:unhideWhenUsed/>
    <w:rsid w:val="00697AEE"/>
    <w:rPr>
      <w:color w:val="954F72" w:themeColor="followedHyperlink"/>
      <w:u w:val="single"/>
    </w:rPr>
  </w:style>
  <w:style w:type="table" w:styleId="af2">
    <w:name w:val="Table Grid"/>
    <w:basedOn w:val="a1"/>
    <w:uiPriority w:val="39"/>
    <w:rsid w:val="00697A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806258">
      <w:bodyDiv w:val="1"/>
      <w:marLeft w:val="0"/>
      <w:marRight w:val="0"/>
      <w:marTop w:val="0"/>
      <w:marBottom w:val="0"/>
      <w:divBdr>
        <w:top w:val="none" w:sz="0" w:space="0" w:color="auto"/>
        <w:left w:val="none" w:sz="0" w:space="0" w:color="auto"/>
        <w:bottom w:val="none" w:sz="0" w:space="0" w:color="auto"/>
        <w:right w:val="none" w:sz="0" w:space="0" w:color="auto"/>
      </w:divBdr>
    </w:div>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37898795">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 w:id="2014528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s://goo.gl/ExjNPN"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2.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comments" Target="comment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TotalTime>
  <Pages>13</Pages>
  <Words>1351</Words>
  <Characters>7705</Characters>
  <Application>Microsoft Macintosh Word</Application>
  <DocSecurity>0</DocSecurity>
  <Lines>64</Lines>
  <Paragraphs>18</Paragraphs>
  <ScaleCrop>false</ScaleCrop>
  <HeadingPairs>
    <vt:vector size="4" baseType="variant">
      <vt:variant>
        <vt:lpstr>標題</vt:lpstr>
      </vt:variant>
      <vt:variant>
        <vt:i4>1</vt:i4>
      </vt:variant>
      <vt:variant>
        <vt:lpstr>Headings</vt:lpstr>
      </vt:variant>
      <vt:variant>
        <vt:i4>4</vt:i4>
      </vt:variant>
    </vt:vector>
  </HeadingPairs>
  <TitlesOfParts>
    <vt:vector size="5" baseType="lpstr">
      <vt:lpstr/>
      <vt:lpstr>        rvaule = -0.23 -- Wind speed does have a weak negative relationship with the bik</vt:lpstr>
      <vt:lpstr>        pvalue = 0.001 -- We can accept our hypothesise as pvaule is less than 0.05.</vt:lpstr>
      <vt:lpstr>        intercept = 1137 -- When wind speed is 0, bike amount is likely to be 1137.</vt:lpstr>
      <vt:lpstr>        The plot below shows investigations of data with counters and its elevation and </vt:lpstr>
    </vt:vector>
  </TitlesOfParts>
  <LinksUpToDate>false</LinksUpToDate>
  <CharactersWithSpaces>9038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xuanchen yao</cp:lastModifiedBy>
  <cp:revision>43</cp:revision>
  <dcterms:created xsi:type="dcterms:W3CDTF">2017-11-25T09:07:00Z</dcterms:created>
  <dcterms:modified xsi:type="dcterms:W3CDTF">2017-12-04T16:19:00Z</dcterms:modified>
</cp:coreProperties>
</file>